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E9113D1" w14:textId="77777777" w:rsidR="005F0184" w:rsidRDefault="005F0184"/>
    <w:p w14:paraId="1EB242F2" w14:textId="77777777" w:rsidR="00772428" w:rsidRDefault="00727F5F" w:rsidP="0092328C">
      <w:pPr>
        <w:rPr>
          <w:rFonts w:asciiTheme="majorBidi" w:hAnsiTheme="majorBidi" w:cstheme="majorBidi"/>
          <w:b/>
          <w:bCs/>
          <w:sz w:val="36"/>
          <w:szCs w:val="36"/>
        </w:rPr>
      </w:pPr>
      <w:r>
        <w:rPr>
          <w:rFonts w:asciiTheme="majorBidi" w:hAnsiTheme="majorBidi" w:cstheme="majorBidi"/>
          <w:b/>
          <w:bCs/>
          <w:sz w:val="36"/>
          <w:szCs w:val="36"/>
        </w:rPr>
        <w:t>Standard P</w:t>
      </w:r>
      <w:r w:rsidR="00772428" w:rsidRPr="00772428">
        <w:rPr>
          <w:rFonts w:asciiTheme="majorBidi" w:hAnsiTheme="majorBidi" w:cstheme="majorBidi"/>
          <w:b/>
          <w:bCs/>
          <w:sz w:val="36"/>
          <w:szCs w:val="36"/>
        </w:rPr>
        <w:t xml:space="preserve">rocedures for </w:t>
      </w:r>
      <w:r w:rsidRPr="00727F5F">
        <w:rPr>
          <w:rFonts w:asciiTheme="majorBidi" w:hAnsiTheme="majorBidi" w:cstheme="majorBidi"/>
          <w:b/>
          <w:bCs/>
          <w:sz w:val="36"/>
          <w:szCs w:val="36"/>
          <w:vertAlign w:val="superscript"/>
        </w:rPr>
        <w:t>31</w:t>
      </w:r>
      <w:r>
        <w:rPr>
          <w:rFonts w:asciiTheme="majorBidi" w:hAnsiTheme="majorBidi" w:cstheme="majorBidi"/>
          <w:b/>
          <w:bCs/>
          <w:sz w:val="36"/>
          <w:szCs w:val="36"/>
        </w:rPr>
        <w:t xml:space="preserve">P </w:t>
      </w:r>
      <w:r w:rsidR="00772428" w:rsidRPr="00772428">
        <w:rPr>
          <w:rFonts w:asciiTheme="majorBidi" w:hAnsiTheme="majorBidi" w:cstheme="majorBidi"/>
          <w:b/>
          <w:bCs/>
          <w:sz w:val="36"/>
          <w:szCs w:val="36"/>
        </w:rPr>
        <w:t xml:space="preserve">Magnetic Resonance Spectroscopy </w:t>
      </w:r>
      <w:r>
        <w:rPr>
          <w:rFonts w:asciiTheme="majorBidi" w:hAnsiTheme="majorBidi" w:cstheme="majorBidi"/>
          <w:b/>
          <w:bCs/>
          <w:sz w:val="36"/>
          <w:szCs w:val="36"/>
        </w:rPr>
        <w:t>S</w:t>
      </w:r>
      <w:r w:rsidR="00772428" w:rsidRPr="00772428">
        <w:rPr>
          <w:rFonts w:asciiTheme="majorBidi" w:hAnsiTheme="majorBidi" w:cstheme="majorBidi"/>
          <w:b/>
          <w:bCs/>
          <w:sz w:val="36"/>
          <w:szCs w:val="36"/>
        </w:rPr>
        <w:t xml:space="preserve">tudies </w:t>
      </w:r>
      <w:r>
        <w:rPr>
          <w:rFonts w:asciiTheme="majorBidi" w:hAnsiTheme="majorBidi" w:cstheme="majorBidi"/>
          <w:b/>
          <w:bCs/>
          <w:sz w:val="36"/>
          <w:szCs w:val="36"/>
        </w:rPr>
        <w:t>I</w:t>
      </w:r>
      <w:r w:rsidR="00772428" w:rsidRPr="00772428">
        <w:rPr>
          <w:rFonts w:asciiTheme="majorBidi" w:hAnsiTheme="majorBidi" w:cstheme="majorBidi"/>
          <w:b/>
          <w:bCs/>
          <w:sz w:val="36"/>
          <w:szCs w:val="36"/>
        </w:rPr>
        <w:t xml:space="preserve">nvolving </w:t>
      </w:r>
      <w:r>
        <w:rPr>
          <w:rFonts w:asciiTheme="majorBidi" w:hAnsiTheme="majorBidi" w:cstheme="majorBidi"/>
          <w:b/>
          <w:bCs/>
          <w:sz w:val="36"/>
          <w:szCs w:val="36"/>
        </w:rPr>
        <w:t>I</w:t>
      </w:r>
      <w:r w:rsidR="00772428" w:rsidRPr="00772428">
        <w:rPr>
          <w:rFonts w:asciiTheme="majorBidi" w:hAnsiTheme="majorBidi" w:cstheme="majorBidi"/>
          <w:b/>
          <w:bCs/>
          <w:sz w:val="36"/>
          <w:szCs w:val="36"/>
        </w:rPr>
        <w:t xml:space="preserve">sometric or </w:t>
      </w:r>
      <w:r>
        <w:rPr>
          <w:rFonts w:asciiTheme="majorBidi" w:hAnsiTheme="majorBidi" w:cstheme="majorBidi"/>
          <w:b/>
          <w:bCs/>
          <w:sz w:val="36"/>
          <w:szCs w:val="36"/>
        </w:rPr>
        <w:t>D</w:t>
      </w:r>
      <w:r w:rsidR="00772428" w:rsidRPr="00772428">
        <w:rPr>
          <w:rFonts w:asciiTheme="majorBidi" w:hAnsiTheme="majorBidi" w:cstheme="majorBidi"/>
          <w:b/>
          <w:bCs/>
          <w:sz w:val="36"/>
          <w:szCs w:val="36"/>
        </w:rPr>
        <w:t xml:space="preserve">ynamic </w:t>
      </w:r>
      <w:r w:rsidR="0092328C">
        <w:rPr>
          <w:rFonts w:asciiTheme="majorBidi" w:hAnsiTheme="majorBidi" w:cstheme="majorBidi"/>
          <w:b/>
          <w:bCs/>
          <w:sz w:val="36"/>
          <w:szCs w:val="36"/>
        </w:rPr>
        <w:t>Contractions</w:t>
      </w:r>
      <w:r w:rsidR="00772428" w:rsidRPr="00772428">
        <w:rPr>
          <w:rFonts w:asciiTheme="majorBidi" w:hAnsiTheme="majorBidi" w:cstheme="majorBidi"/>
          <w:b/>
          <w:bCs/>
          <w:sz w:val="36"/>
          <w:szCs w:val="36"/>
        </w:rPr>
        <w:t xml:space="preserve"> </w:t>
      </w:r>
      <w:r w:rsidR="0092328C">
        <w:rPr>
          <w:rFonts w:asciiTheme="majorBidi" w:hAnsiTheme="majorBidi" w:cstheme="majorBidi"/>
          <w:b/>
          <w:bCs/>
          <w:sz w:val="36"/>
          <w:szCs w:val="36"/>
        </w:rPr>
        <w:t>of</w:t>
      </w:r>
      <w:r w:rsidR="00772428" w:rsidRPr="00772428">
        <w:rPr>
          <w:rFonts w:asciiTheme="majorBidi" w:hAnsiTheme="majorBidi" w:cstheme="majorBidi"/>
          <w:b/>
          <w:bCs/>
          <w:sz w:val="36"/>
          <w:szCs w:val="36"/>
        </w:rPr>
        <w:t xml:space="preserve"> the </w:t>
      </w:r>
      <w:r>
        <w:rPr>
          <w:rFonts w:asciiTheme="majorBidi" w:hAnsiTheme="majorBidi" w:cstheme="majorBidi"/>
          <w:b/>
          <w:bCs/>
          <w:sz w:val="36"/>
          <w:szCs w:val="36"/>
        </w:rPr>
        <w:t>T</w:t>
      </w:r>
      <w:r w:rsidR="00772428" w:rsidRPr="00772428">
        <w:rPr>
          <w:rFonts w:asciiTheme="majorBidi" w:hAnsiTheme="majorBidi" w:cstheme="majorBidi"/>
          <w:b/>
          <w:bCs/>
          <w:sz w:val="36"/>
          <w:szCs w:val="36"/>
        </w:rPr>
        <w:t>high</w:t>
      </w:r>
      <w:r w:rsidR="0092328C">
        <w:rPr>
          <w:rFonts w:asciiTheme="majorBidi" w:hAnsiTheme="majorBidi" w:cstheme="majorBidi"/>
          <w:b/>
          <w:bCs/>
          <w:sz w:val="36"/>
          <w:szCs w:val="36"/>
        </w:rPr>
        <w:t xml:space="preserve"> Muscles</w:t>
      </w:r>
    </w:p>
    <w:p w14:paraId="37BF07DE" w14:textId="621723A5" w:rsidR="00727F5F" w:rsidDel="000E1E98" w:rsidRDefault="00727F5F" w:rsidP="00772428">
      <w:pPr>
        <w:rPr>
          <w:del w:id="0" w:author="Bush, Emily Catherine" w:date="2015-08-21T11:57:00Z"/>
          <w:rFonts w:asciiTheme="majorBidi" w:hAnsiTheme="majorBidi" w:cstheme="majorBidi"/>
          <w:b/>
          <w:bCs/>
          <w:sz w:val="36"/>
          <w:szCs w:val="36"/>
        </w:rPr>
      </w:pPr>
    </w:p>
    <w:p w14:paraId="369DB434" w14:textId="2CBF6A1A" w:rsidR="00A8634B" w:rsidDel="000E1E98" w:rsidRDefault="00A8634B" w:rsidP="00772428">
      <w:pPr>
        <w:rPr>
          <w:del w:id="1" w:author="Bush, Emily Catherine" w:date="2015-08-21T11:57:00Z"/>
          <w:rFonts w:asciiTheme="majorBidi" w:hAnsiTheme="majorBidi" w:cstheme="majorBidi"/>
          <w:b/>
          <w:bCs/>
          <w:sz w:val="36"/>
          <w:szCs w:val="36"/>
        </w:rPr>
      </w:pPr>
    </w:p>
    <w:p w14:paraId="5B16FF96" w14:textId="77777777" w:rsidR="00A8634B" w:rsidRDefault="00A8634B" w:rsidP="00772428">
      <w:pPr>
        <w:rPr>
          <w:rFonts w:asciiTheme="majorBidi" w:hAnsiTheme="majorBidi" w:cstheme="majorBidi"/>
          <w:b/>
          <w:bCs/>
          <w:sz w:val="36"/>
          <w:szCs w:val="36"/>
        </w:rPr>
      </w:pPr>
    </w:p>
    <w:p w14:paraId="61A12D0E" w14:textId="77777777" w:rsidR="000E1E98" w:rsidRDefault="0092328C">
      <w:pPr>
        <w:rPr>
          <w:ins w:id="2" w:author="Bush, Emily Catherine" w:date="2015-08-21T11:57:00Z"/>
          <w:rFonts w:asciiTheme="majorBidi" w:hAnsiTheme="majorBidi" w:cstheme="majorBidi"/>
          <w:b/>
          <w:bCs/>
          <w:sz w:val="36"/>
          <w:szCs w:val="36"/>
        </w:rPr>
      </w:pPr>
      <w:r>
        <w:rPr>
          <w:rFonts w:asciiTheme="majorBidi" w:hAnsiTheme="majorBidi" w:cstheme="majorBidi"/>
          <w:b/>
          <w:bCs/>
          <w:noProof/>
          <w:sz w:val="36"/>
          <w:szCs w:val="36"/>
        </w:rPr>
        <w:drawing>
          <wp:inline distT="0" distB="0" distL="0" distR="0" wp14:anchorId="2B6517CC" wp14:editId="59351B17">
            <wp:extent cx="5715000" cy="312126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keletal_Muscle_31P_Spectra.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867" cy="3128297"/>
                    </a:xfrm>
                    <a:prstGeom prst="rect">
                      <a:avLst/>
                    </a:prstGeom>
                  </pic:spPr>
                </pic:pic>
              </a:graphicData>
            </a:graphic>
          </wp:inline>
        </w:drawing>
      </w:r>
    </w:p>
    <w:p w14:paraId="5A9D33DE" w14:textId="5510AE79" w:rsidR="000E1E98" w:rsidRDefault="000E1E98" w:rsidP="000E1E98">
      <w:pPr>
        <w:spacing w:before="120" w:after="120" w:line="240" w:lineRule="auto"/>
        <w:rPr>
          <w:ins w:id="3" w:author="Bush, Emily Catherine" w:date="2015-08-21T11:57:00Z"/>
        </w:rPr>
        <w:pPrChange w:id="4" w:author="Bush, Emily Catherine" w:date="2015-08-21T11:57:00Z">
          <w:pPr>
            <w:pStyle w:val="ListParagraph"/>
            <w:numPr>
              <w:numId w:val="19"/>
            </w:numPr>
            <w:spacing w:before="120" w:after="120" w:line="240" w:lineRule="auto"/>
            <w:ind w:hanging="360"/>
          </w:pPr>
        </w:pPrChange>
      </w:pPr>
      <w:ins w:id="5" w:author="Bush, Emily Catherine" w:date="2015-08-21T11:57:00Z">
        <w:r>
          <w:t>GENERAL NOTES</w:t>
        </w:r>
      </w:ins>
    </w:p>
    <w:p w14:paraId="60F08D87" w14:textId="77777777" w:rsidR="000E1E98" w:rsidRDefault="000E1E98" w:rsidP="000E1E98">
      <w:pPr>
        <w:pStyle w:val="ListParagraph"/>
        <w:numPr>
          <w:ilvl w:val="0"/>
          <w:numId w:val="19"/>
        </w:numPr>
        <w:spacing w:before="120" w:after="120" w:line="240" w:lineRule="auto"/>
        <w:rPr>
          <w:ins w:id="6" w:author="Bush, Emily Catherine" w:date="2015-08-21T11:57:00Z"/>
        </w:rPr>
      </w:pPr>
      <w:ins w:id="7" w:author="Bush, Emily Catherine" w:date="2015-08-21T11:57:00Z">
        <w:r>
          <w:t>Add captions to figures</w:t>
        </w:r>
      </w:ins>
    </w:p>
    <w:p w14:paraId="07724CFD" w14:textId="77777777" w:rsidR="000E1E98" w:rsidRDefault="000E1E98" w:rsidP="000E1E98">
      <w:pPr>
        <w:pStyle w:val="ListParagraph"/>
        <w:numPr>
          <w:ilvl w:val="0"/>
          <w:numId w:val="19"/>
        </w:numPr>
        <w:spacing w:before="120" w:after="120" w:line="240" w:lineRule="auto"/>
        <w:rPr>
          <w:ins w:id="8" w:author="Bush, Emily Catherine" w:date="2015-08-21T11:57:00Z"/>
        </w:rPr>
      </w:pPr>
      <w:ins w:id="9" w:author="Bush, Emily Catherine" w:date="2015-08-21T11:57:00Z">
        <w:r>
          <w:t>Make sure pictures are all in focus</w:t>
        </w:r>
      </w:ins>
    </w:p>
    <w:p w14:paraId="47002A53" w14:textId="77777777" w:rsidR="000E1E98" w:rsidRDefault="000E1E98" w:rsidP="000E1E98">
      <w:pPr>
        <w:pStyle w:val="ListParagraph"/>
        <w:numPr>
          <w:ilvl w:val="0"/>
          <w:numId w:val="19"/>
        </w:numPr>
        <w:spacing w:before="120" w:after="120" w:line="240" w:lineRule="auto"/>
        <w:rPr>
          <w:ins w:id="10" w:author="Bush, Emily Catherine" w:date="2015-08-21T11:57:00Z"/>
        </w:rPr>
      </w:pPr>
      <w:ins w:id="11" w:author="Bush, Emily Catherine" w:date="2015-08-21T11:57:00Z">
        <w:r>
          <w:t>Use single pictures that show entire set up instead of multiple pictures that show only parts of set up…one picture gives much better visual perspective and shows reader how parts fit together</w:t>
        </w:r>
      </w:ins>
    </w:p>
    <w:p w14:paraId="6C6496A1" w14:textId="77777777" w:rsidR="000E1E98" w:rsidRDefault="000E1E98" w:rsidP="000E1E98">
      <w:pPr>
        <w:pStyle w:val="ListParagraph"/>
        <w:numPr>
          <w:ilvl w:val="0"/>
          <w:numId w:val="19"/>
        </w:numPr>
        <w:spacing w:before="120" w:after="120" w:line="240" w:lineRule="auto"/>
        <w:rPr>
          <w:ins w:id="12" w:author="Bush, Emily Catherine" w:date="2015-08-21T11:57:00Z"/>
        </w:rPr>
      </w:pPr>
      <w:ins w:id="13" w:author="Bush, Emily Catherine" w:date="2015-08-21T11:57:00Z">
        <w:r>
          <w:t>For brevity, many explanations of why a step is included are not necessary. When they are, I suggest using secondary NOTE bullets to clean up steps but also retain details</w:t>
        </w:r>
      </w:ins>
    </w:p>
    <w:p w14:paraId="69F38E94" w14:textId="77777777" w:rsidR="000E1E98" w:rsidRDefault="000E1E98" w:rsidP="000E1E98">
      <w:pPr>
        <w:pStyle w:val="ListParagraph"/>
        <w:numPr>
          <w:ilvl w:val="0"/>
          <w:numId w:val="19"/>
        </w:numPr>
        <w:spacing w:before="120" w:after="120" w:line="240" w:lineRule="auto"/>
        <w:rPr>
          <w:ins w:id="14" w:author="Bush, Emily Catherine" w:date="2015-08-21T11:57:00Z"/>
        </w:rPr>
      </w:pPr>
      <w:ins w:id="15" w:author="Bush, Emily Catherine" w:date="2015-08-21T11:57:00Z">
        <w:r>
          <w:t>Overall, most of steps can be significantly condensed especially by combing steps</w:t>
        </w:r>
      </w:ins>
    </w:p>
    <w:p w14:paraId="3FB1B9C7" w14:textId="77777777" w:rsidR="000E1E98" w:rsidRDefault="000E1E98" w:rsidP="000E1E98">
      <w:pPr>
        <w:pStyle w:val="ListParagraph"/>
        <w:numPr>
          <w:ilvl w:val="0"/>
          <w:numId w:val="19"/>
        </w:numPr>
        <w:spacing w:before="120" w:after="120" w:line="240" w:lineRule="auto"/>
        <w:rPr>
          <w:ins w:id="16" w:author="Bush, Emily Catherine" w:date="2015-08-21T11:57:00Z"/>
        </w:rPr>
      </w:pPr>
      <w:ins w:id="17" w:author="Bush, Emily Catherine" w:date="2015-08-21T11:57:00Z">
        <w:r>
          <w:t>Use a different color than red for researcher 2 so warnings will stand out</w:t>
        </w:r>
      </w:ins>
    </w:p>
    <w:p w14:paraId="2030E45B" w14:textId="77777777" w:rsidR="000E1E98" w:rsidRDefault="000E1E98" w:rsidP="000E1E98">
      <w:pPr>
        <w:pStyle w:val="ListParagraph"/>
        <w:numPr>
          <w:ilvl w:val="0"/>
          <w:numId w:val="19"/>
        </w:numPr>
        <w:spacing w:before="120" w:after="120" w:line="240" w:lineRule="auto"/>
        <w:rPr>
          <w:ins w:id="18" w:author="Bush, Emily Catherine" w:date="2015-08-21T11:57:00Z"/>
        </w:rPr>
      </w:pPr>
      <w:ins w:id="19" w:author="Bush, Emily Catherine" w:date="2015-08-21T11:57:00Z">
        <w:r>
          <w:t>I don’t know if it’s necessary to specify researcher 1 or 2 for every task, especially for prep when it’s all a one person job anyways</w:t>
        </w:r>
      </w:ins>
    </w:p>
    <w:p w14:paraId="1C580F63" w14:textId="3BB2CFD1" w:rsidR="00727F5F" w:rsidRPr="000E1E98" w:rsidDel="000E1E98" w:rsidRDefault="000E1E98" w:rsidP="000E1E98">
      <w:pPr>
        <w:pStyle w:val="ListParagraph"/>
        <w:numPr>
          <w:ilvl w:val="0"/>
          <w:numId w:val="19"/>
        </w:numPr>
        <w:spacing w:before="120" w:after="120" w:line="240" w:lineRule="auto"/>
        <w:rPr>
          <w:del w:id="20" w:author="Bush, Emily Catherine" w:date="2015-08-21T11:57:00Z"/>
        </w:rPr>
        <w:pPrChange w:id="21" w:author="Bush, Emily Catherine" w:date="2015-08-21T11:57:00Z">
          <w:pPr/>
        </w:pPrChange>
      </w:pPr>
      <w:ins w:id="22" w:author="Bush, Emily Catherine" w:date="2015-08-21T11:57:00Z">
        <w:r>
          <w:t xml:space="preserve">It would be valuable to have set up pictures that included a person as a subject </w:t>
        </w:r>
      </w:ins>
      <w:bookmarkStart w:id="23" w:name="_GoBack"/>
      <w:bookmarkEnd w:id="23"/>
      <w:del w:id="24" w:author="Bush, Emily Catherine" w:date="2015-08-21T11:57:00Z">
        <w:r w:rsidR="00727F5F" w:rsidRPr="000E1E98" w:rsidDel="000E1E98">
          <w:rPr>
            <w:rFonts w:asciiTheme="majorBidi" w:hAnsiTheme="majorBidi" w:cstheme="majorBidi"/>
            <w:b/>
            <w:bCs/>
            <w:sz w:val="36"/>
            <w:szCs w:val="36"/>
            <w:rPrChange w:id="25" w:author="Bush, Emily Catherine" w:date="2015-08-21T11:57:00Z">
              <w:rPr/>
            </w:rPrChange>
          </w:rPr>
          <w:br w:type="page"/>
        </w:r>
      </w:del>
    </w:p>
    <w:p w14:paraId="79530009" w14:textId="77777777" w:rsidR="0072335A" w:rsidRDefault="0072335A" w:rsidP="00772428">
      <w:pPr>
        <w:rPr>
          <w:ins w:id="26" w:author="Bush, Emily Catherine" w:date="2015-08-21T10:22:00Z"/>
          <w:rFonts w:asciiTheme="majorBidi" w:hAnsiTheme="majorBidi" w:cstheme="majorBidi"/>
          <w:b/>
          <w:bCs/>
          <w:sz w:val="36"/>
          <w:szCs w:val="36"/>
        </w:rPr>
      </w:pPr>
      <w:ins w:id="27" w:author="Bush, Emily Catherine" w:date="2015-08-21T10:22:00Z">
        <w:r>
          <w:rPr>
            <w:rFonts w:asciiTheme="majorBidi" w:hAnsiTheme="majorBidi" w:cstheme="majorBidi"/>
            <w:b/>
            <w:bCs/>
            <w:sz w:val="36"/>
            <w:szCs w:val="36"/>
          </w:rPr>
          <w:lastRenderedPageBreak/>
          <w:t>OVERVIEW:</w:t>
        </w:r>
      </w:ins>
    </w:p>
    <w:p w14:paraId="00354685" w14:textId="77777777" w:rsidR="0072335A" w:rsidRDefault="0072335A" w:rsidP="0072335A">
      <w:pPr>
        <w:rPr>
          <w:ins w:id="28" w:author="Bush, Emily Catherine" w:date="2015-08-21T10:22:00Z"/>
        </w:rPr>
      </w:pPr>
      <w:ins w:id="29" w:author="Bush, Emily Catherine" w:date="2015-08-21T10:22:00Z">
        <w:r>
          <w:t xml:space="preserve">This manual describes the general steps needed to prepare for </w:t>
        </w:r>
        <w:r w:rsidRPr="00496E39">
          <w:rPr>
            <w:rFonts w:ascii="Calibri" w:hAnsi="Calibri" w:cs="Times New Roman"/>
            <w:sz w:val="24"/>
            <w:szCs w:val="24"/>
            <w:vertAlign w:val="superscript"/>
          </w:rPr>
          <w:t>31</w:t>
        </w:r>
        <w:r w:rsidRPr="00496E39">
          <w:rPr>
            <w:rFonts w:ascii="Calibri" w:hAnsi="Calibri" w:cs="Times New Roman"/>
            <w:sz w:val="24"/>
            <w:szCs w:val="24"/>
          </w:rPr>
          <w:t xml:space="preserve">P Magnetic Resonance Spectroscopy </w:t>
        </w:r>
        <w:r>
          <w:t>s</w:t>
        </w:r>
        <w:r w:rsidRPr="00496E39">
          <w:rPr>
            <w:rFonts w:ascii="Calibri" w:hAnsi="Calibri" w:cs="Times New Roman"/>
            <w:sz w:val="24"/>
            <w:szCs w:val="24"/>
          </w:rPr>
          <w:t xml:space="preserve">tudies </w:t>
        </w:r>
        <w:r>
          <w:t>i</w:t>
        </w:r>
        <w:r w:rsidRPr="00496E39">
          <w:rPr>
            <w:rFonts w:ascii="Calibri" w:hAnsi="Calibri" w:cs="Times New Roman"/>
            <w:sz w:val="24"/>
            <w:szCs w:val="24"/>
          </w:rPr>
          <w:t xml:space="preserve">nvolving </w:t>
        </w:r>
        <w:r>
          <w:t>i</w:t>
        </w:r>
        <w:r w:rsidRPr="00496E39">
          <w:rPr>
            <w:rFonts w:ascii="Calibri" w:hAnsi="Calibri" w:cs="Times New Roman"/>
            <w:sz w:val="24"/>
            <w:szCs w:val="24"/>
          </w:rPr>
          <w:t xml:space="preserve">sometric or </w:t>
        </w:r>
        <w:r>
          <w:t>d</w:t>
        </w:r>
        <w:r w:rsidRPr="00496E39">
          <w:rPr>
            <w:rFonts w:ascii="Calibri" w:hAnsi="Calibri" w:cs="Times New Roman"/>
            <w:sz w:val="24"/>
            <w:szCs w:val="24"/>
          </w:rPr>
          <w:t xml:space="preserve">ynamic </w:t>
        </w:r>
        <w:r>
          <w:t>c</w:t>
        </w:r>
        <w:r w:rsidRPr="00496E39">
          <w:rPr>
            <w:rFonts w:ascii="Calibri" w:hAnsi="Calibri" w:cs="Times New Roman"/>
            <w:sz w:val="24"/>
            <w:szCs w:val="24"/>
          </w:rPr>
          <w:t xml:space="preserve">ontractions of the </w:t>
        </w:r>
        <w:r>
          <w:t>t</w:t>
        </w:r>
        <w:r w:rsidRPr="00496E39">
          <w:rPr>
            <w:rFonts w:ascii="Calibri" w:hAnsi="Calibri" w:cs="Times New Roman"/>
            <w:sz w:val="24"/>
            <w:szCs w:val="24"/>
          </w:rPr>
          <w:t>high</w:t>
        </w:r>
        <w:r>
          <w:t xml:space="preserve"> m</w:t>
        </w:r>
        <w:r w:rsidRPr="00496E39">
          <w:rPr>
            <w:rFonts w:ascii="Calibri" w:hAnsi="Calibri" w:cs="Times New Roman"/>
            <w:sz w:val="24"/>
            <w:szCs w:val="24"/>
          </w:rPr>
          <w:t>uscles</w:t>
        </w:r>
        <w:r>
          <w:t>. It has been broken down into two sections, Habituation/Contraction Practice and MRS Data Collection.</w:t>
        </w:r>
      </w:ins>
    </w:p>
    <w:p w14:paraId="16DF0980" w14:textId="77777777" w:rsidR="0072335A" w:rsidRDefault="0072335A" w:rsidP="00772428">
      <w:pPr>
        <w:rPr>
          <w:ins w:id="30" w:author="Bush, Emily Catherine" w:date="2015-08-21T10:22:00Z"/>
          <w:rFonts w:asciiTheme="majorBidi" w:hAnsiTheme="majorBidi" w:cstheme="majorBidi"/>
          <w:b/>
          <w:bCs/>
          <w:sz w:val="36"/>
          <w:szCs w:val="36"/>
        </w:rPr>
      </w:pPr>
    </w:p>
    <w:p w14:paraId="057C3B49" w14:textId="77777777" w:rsidR="00727F5F" w:rsidRDefault="00727F5F" w:rsidP="00772428">
      <w:pPr>
        <w:rPr>
          <w:rFonts w:asciiTheme="majorBidi" w:hAnsiTheme="majorBidi" w:cstheme="majorBidi"/>
          <w:b/>
          <w:bCs/>
          <w:sz w:val="36"/>
          <w:szCs w:val="36"/>
        </w:rPr>
      </w:pPr>
      <w:r>
        <w:rPr>
          <w:rFonts w:asciiTheme="majorBidi" w:hAnsiTheme="majorBidi" w:cstheme="majorBidi"/>
          <w:b/>
          <w:bCs/>
          <w:sz w:val="36"/>
          <w:szCs w:val="36"/>
        </w:rPr>
        <w:t>Table of Contents:</w:t>
      </w:r>
    </w:p>
    <w:p w14:paraId="09FB21D1" w14:textId="77777777" w:rsidR="00727F5F" w:rsidRDefault="00727F5F" w:rsidP="00772428">
      <w:pPr>
        <w:rPr>
          <w:rFonts w:asciiTheme="majorBidi" w:hAnsiTheme="majorBidi" w:cstheme="majorBidi"/>
          <w:b/>
          <w:bCs/>
          <w:sz w:val="36"/>
          <w:szCs w:val="36"/>
        </w:rPr>
      </w:pPr>
    </w:p>
    <w:p w14:paraId="024D00BD" w14:textId="77777777" w:rsidR="00727F5F" w:rsidRDefault="00727F5F" w:rsidP="00727F5F">
      <w:pPr>
        <w:pStyle w:val="ListParagraph"/>
        <w:ind w:left="1080"/>
        <w:rPr>
          <w:rFonts w:asciiTheme="majorBidi" w:hAnsiTheme="majorBidi" w:cstheme="majorBidi"/>
          <w:b/>
          <w:bCs/>
          <w:sz w:val="36"/>
          <w:szCs w:val="36"/>
        </w:rPr>
      </w:pPr>
    </w:p>
    <w:p w14:paraId="5F2205F7" w14:textId="77777777" w:rsidR="00727F5F" w:rsidRPr="0092328C" w:rsidRDefault="00F23287" w:rsidP="00850D6B">
      <w:pPr>
        <w:pStyle w:val="ListParagraph"/>
        <w:numPr>
          <w:ilvl w:val="0"/>
          <w:numId w:val="1"/>
        </w:numPr>
        <w:rPr>
          <w:rFonts w:asciiTheme="majorBidi" w:hAnsiTheme="majorBidi" w:cstheme="majorBidi"/>
          <w:b/>
          <w:bCs/>
          <w:sz w:val="28"/>
          <w:szCs w:val="28"/>
        </w:rPr>
      </w:pPr>
      <w:commentRangeStart w:id="31"/>
      <w:r>
        <w:rPr>
          <w:rFonts w:asciiTheme="majorBidi" w:hAnsiTheme="majorBidi" w:cstheme="majorBidi"/>
          <w:b/>
          <w:bCs/>
          <w:sz w:val="28"/>
          <w:szCs w:val="28"/>
        </w:rPr>
        <w:t>Habituation/</w:t>
      </w:r>
      <w:r w:rsidR="0092328C" w:rsidRPr="0092328C">
        <w:rPr>
          <w:rFonts w:asciiTheme="majorBidi" w:hAnsiTheme="majorBidi" w:cstheme="majorBidi"/>
          <w:b/>
          <w:bCs/>
          <w:sz w:val="28"/>
          <w:szCs w:val="28"/>
        </w:rPr>
        <w:t xml:space="preserve">Contraction Practice </w:t>
      </w:r>
      <w:r w:rsidR="00850D6B">
        <w:rPr>
          <w:rFonts w:asciiTheme="majorBidi" w:hAnsiTheme="majorBidi" w:cstheme="majorBidi"/>
          <w:b/>
          <w:bCs/>
          <w:sz w:val="28"/>
          <w:szCs w:val="28"/>
        </w:rPr>
        <w:tab/>
      </w:r>
      <w:r w:rsidR="00850D6B">
        <w:rPr>
          <w:rFonts w:asciiTheme="majorBidi" w:hAnsiTheme="majorBidi" w:cstheme="majorBidi"/>
          <w:b/>
          <w:bCs/>
          <w:sz w:val="28"/>
          <w:szCs w:val="28"/>
        </w:rPr>
        <w:tab/>
      </w:r>
      <w:r w:rsidR="00B5182C">
        <w:rPr>
          <w:rFonts w:asciiTheme="majorBidi" w:hAnsiTheme="majorBidi" w:cstheme="majorBidi"/>
          <w:b/>
          <w:bCs/>
          <w:sz w:val="28"/>
          <w:szCs w:val="28"/>
        </w:rPr>
        <w:tab/>
      </w:r>
      <w:r w:rsidR="00B5182C">
        <w:rPr>
          <w:rFonts w:asciiTheme="majorBidi" w:hAnsiTheme="majorBidi" w:cstheme="majorBidi"/>
          <w:b/>
          <w:bCs/>
          <w:sz w:val="28"/>
          <w:szCs w:val="28"/>
        </w:rPr>
        <w:tab/>
      </w:r>
      <w:r w:rsidR="00850D6B">
        <w:rPr>
          <w:rFonts w:asciiTheme="majorBidi" w:hAnsiTheme="majorBidi" w:cstheme="majorBidi"/>
          <w:b/>
          <w:bCs/>
          <w:sz w:val="28"/>
          <w:szCs w:val="28"/>
        </w:rPr>
        <w:t>3</w:t>
      </w:r>
      <w:r w:rsidR="0092328C" w:rsidRPr="0092328C">
        <w:rPr>
          <w:rFonts w:asciiTheme="majorBidi" w:hAnsiTheme="majorBidi" w:cstheme="majorBidi"/>
          <w:b/>
          <w:bCs/>
          <w:sz w:val="28"/>
          <w:szCs w:val="28"/>
        </w:rPr>
        <w:t xml:space="preserve">             </w:t>
      </w:r>
      <w:commentRangeEnd w:id="31"/>
      <w:r w:rsidR="0072335A">
        <w:rPr>
          <w:rStyle w:val="CommentReference"/>
        </w:rPr>
        <w:commentReference w:id="31"/>
      </w:r>
    </w:p>
    <w:p w14:paraId="374BC6AE" w14:textId="77777777" w:rsidR="00B5182C" w:rsidRPr="00D06EBB" w:rsidRDefault="0092328C" w:rsidP="00D06EBB">
      <w:pPr>
        <w:pStyle w:val="ListParagraph"/>
        <w:numPr>
          <w:ilvl w:val="1"/>
          <w:numId w:val="1"/>
        </w:numPr>
        <w:rPr>
          <w:rFonts w:asciiTheme="majorBidi" w:hAnsiTheme="majorBidi" w:cstheme="majorBidi"/>
          <w:b/>
          <w:bCs/>
          <w:sz w:val="28"/>
          <w:szCs w:val="28"/>
        </w:rPr>
      </w:pPr>
      <w:r w:rsidRPr="00D06EBB">
        <w:rPr>
          <w:rFonts w:asciiTheme="majorBidi" w:hAnsiTheme="majorBidi" w:cstheme="majorBidi"/>
          <w:b/>
          <w:bCs/>
          <w:sz w:val="28"/>
          <w:szCs w:val="28"/>
        </w:rPr>
        <w:t>Setup prior to subject arrival</w:t>
      </w:r>
      <w:r w:rsidR="009106FB" w:rsidRPr="00D06EBB">
        <w:rPr>
          <w:rFonts w:asciiTheme="majorBidi" w:hAnsiTheme="majorBidi" w:cstheme="majorBidi"/>
          <w:b/>
          <w:bCs/>
          <w:sz w:val="28"/>
          <w:szCs w:val="28"/>
        </w:rPr>
        <w:tab/>
      </w:r>
      <w:r w:rsidR="009106FB" w:rsidRPr="00D06EBB">
        <w:rPr>
          <w:rFonts w:asciiTheme="majorBidi" w:hAnsiTheme="majorBidi" w:cstheme="majorBidi"/>
          <w:b/>
          <w:bCs/>
          <w:sz w:val="28"/>
          <w:szCs w:val="28"/>
        </w:rPr>
        <w:tab/>
      </w:r>
      <w:r w:rsidR="009106FB" w:rsidRPr="00D06EBB">
        <w:rPr>
          <w:rFonts w:asciiTheme="majorBidi" w:hAnsiTheme="majorBidi" w:cstheme="majorBidi"/>
          <w:b/>
          <w:bCs/>
          <w:sz w:val="28"/>
          <w:szCs w:val="28"/>
        </w:rPr>
        <w:tab/>
      </w:r>
      <w:r w:rsidR="009106FB" w:rsidRPr="00D06EBB">
        <w:rPr>
          <w:rFonts w:asciiTheme="majorBidi" w:hAnsiTheme="majorBidi" w:cstheme="majorBidi"/>
          <w:b/>
          <w:bCs/>
          <w:sz w:val="28"/>
          <w:szCs w:val="28"/>
        </w:rPr>
        <w:tab/>
      </w:r>
      <w:r w:rsidR="009106FB" w:rsidRPr="00D06EBB">
        <w:rPr>
          <w:rFonts w:asciiTheme="majorBidi" w:hAnsiTheme="majorBidi" w:cstheme="majorBidi"/>
          <w:b/>
          <w:bCs/>
          <w:sz w:val="28"/>
          <w:szCs w:val="28"/>
        </w:rPr>
        <w:tab/>
        <w:t>3</w:t>
      </w:r>
    </w:p>
    <w:p w14:paraId="7111DE1F" w14:textId="77777777" w:rsidR="0092328C" w:rsidRPr="00B5182C" w:rsidRDefault="00566E72" w:rsidP="00B5182C">
      <w:pPr>
        <w:pStyle w:val="ListParagraph"/>
        <w:numPr>
          <w:ilvl w:val="1"/>
          <w:numId w:val="1"/>
        </w:numPr>
        <w:rPr>
          <w:rFonts w:asciiTheme="majorBidi" w:hAnsiTheme="majorBidi" w:cstheme="majorBidi"/>
          <w:b/>
          <w:bCs/>
          <w:sz w:val="28"/>
          <w:szCs w:val="28"/>
        </w:rPr>
      </w:pPr>
      <w:r>
        <w:rPr>
          <w:rFonts w:asciiTheme="majorBidi" w:hAnsiTheme="majorBidi" w:cstheme="majorBidi"/>
          <w:b/>
          <w:bCs/>
          <w:sz w:val="28"/>
          <w:szCs w:val="28"/>
        </w:rPr>
        <w:t>After subject arrival</w:t>
      </w:r>
      <w:r>
        <w:rPr>
          <w:rFonts w:asciiTheme="majorBidi" w:hAnsiTheme="majorBidi" w:cstheme="majorBidi"/>
          <w:b/>
          <w:bCs/>
          <w:sz w:val="28"/>
          <w:szCs w:val="28"/>
        </w:rPr>
        <w:tab/>
      </w:r>
      <w:r>
        <w:rPr>
          <w:rFonts w:asciiTheme="majorBidi" w:hAnsiTheme="majorBidi" w:cstheme="majorBidi"/>
          <w:b/>
          <w:bCs/>
          <w:sz w:val="28"/>
          <w:szCs w:val="28"/>
        </w:rPr>
        <w:tab/>
      </w:r>
      <w:r>
        <w:rPr>
          <w:rFonts w:asciiTheme="majorBidi" w:hAnsiTheme="majorBidi" w:cstheme="majorBidi"/>
          <w:b/>
          <w:bCs/>
          <w:sz w:val="28"/>
          <w:szCs w:val="28"/>
        </w:rPr>
        <w:tab/>
      </w:r>
      <w:r>
        <w:rPr>
          <w:rFonts w:asciiTheme="majorBidi" w:hAnsiTheme="majorBidi" w:cstheme="majorBidi"/>
          <w:b/>
          <w:bCs/>
          <w:sz w:val="28"/>
          <w:szCs w:val="28"/>
        </w:rPr>
        <w:tab/>
      </w:r>
      <w:r>
        <w:rPr>
          <w:rFonts w:asciiTheme="majorBidi" w:hAnsiTheme="majorBidi" w:cstheme="majorBidi"/>
          <w:b/>
          <w:bCs/>
          <w:sz w:val="28"/>
          <w:szCs w:val="28"/>
        </w:rPr>
        <w:tab/>
      </w:r>
      <w:r>
        <w:rPr>
          <w:rFonts w:asciiTheme="majorBidi" w:hAnsiTheme="majorBidi" w:cstheme="majorBidi"/>
          <w:b/>
          <w:bCs/>
          <w:sz w:val="28"/>
          <w:szCs w:val="28"/>
        </w:rPr>
        <w:tab/>
        <w:t>11</w:t>
      </w:r>
    </w:p>
    <w:p w14:paraId="55832E17" w14:textId="77777777" w:rsidR="0092328C" w:rsidRDefault="00A8634B" w:rsidP="0092328C">
      <w:pPr>
        <w:pStyle w:val="ListParagraph"/>
        <w:numPr>
          <w:ilvl w:val="1"/>
          <w:numId w:val="1"/>
        </w:numPr>
        <w:rPr>
          <w:rFonts w:asciiTheme="majorBidi" w:hAnsiTheme="majorBidi" w:cstheme="majorBidi"/>
          <w:b/>
          <w:bCs/>
          <w:sz w:val="28"/>
          <w:szCs w:val="28"/>
        </w:rPr>
      </w:pPr>
      <w:r>
        <w:rPr>
          <w:rFonts w:asciiTheme="majorBidi" w:hAnsiTheme="majorBidi" w:cstheme="majorBidi"/>
          <w:b/>
          <w:bCs/>
          <w:sz w:val="28"/>
          <w:szCs w:val="28"/>
        </w:rPr>
        <w:t>Contraction Practice</w:t>
      </w:r>
      <w:r w:rsidR="0083668E">
        <w:rPr>
          <w:rFonts w:asciiTheme="majorBidi" w:hAnsiTheme="majorBidi" w:cstheme="majorBidi"/>
          <w:b/>
          <w:bCs/>
          <w:sz w:val="28"/>
          <w:szCs w:val="28"/>
        </w:rPr>
        <w:tab/>
      </w:r>
      <w:r w:rsidR="0083668E">
        <w:rPr>
          <w:rFonts w:asciiTheme="majorBidi" w:hAnsiTheme="majorBidi" w:cstheme="majorBidi"/>
          <w:b/>
          <w:bCs/>
          <w:sz w:val="28"/>
          <w:szCs w:val="28"/>
        </w:rPr>
        <w:tab/>
      </w:r>
      <w:r w:rsidR="0083668E">
        <w:rPr>
          <w:rFonts w:asciiTheme="majorBidi" w:hAnsiTheme="majorBidi" w:cstheme="majorBidi"/>
          <w:b/>
          <w:bCs/>
          <w:sz w:val="28"/>
          <w:szCs w:val="28"/>
        </w:rPr>
        <w:tab/>
      </w:r>
      <w:r w:rsidR="0083668E">
        <w:rPr>
          <w:rFonts w:asciiTheme="majorBidi" w:hAnsiTheme="majorBidi" w:cstheme="majorBidi"/>
          <w:b/>
          <w:bCs/>
          <w:sz w:val="28"/>
          <w:szCs w:val="28"/>
        </w:rPr>
        <w:tab/>
      </w:r>
      <w:r w:rsidR="0083668E">
        <w:rPr>
          <w:rFonts w:asciiTheme="majorBidi" w:hAnsiTheme="majorBidi" w:cstheme="majorBidi"/>
          <w:b/>
          <w:bCs/>
          <w:sz w:val="28"/>
          <w:szCs w:val="28"/>
        </w:rPr>
        <w:tab/>
      </w:r>
      <w:r w:rsidR="0083668E">
        <w:rPr>
          <w:rFonts w:asciiTheme="majorBidi" w:hAnsiTheme="majorBidi" w:cstheme="majorBidi"/>
          <w:b/>
          <w:bCs/>
          <w:sz w:val="28"/>
          <w:szCs w:val="28"/>
        </w:rPr>
        <w:tab/>
        <w:t>14</w:t>
      </w:r>
    </w:p>
    <w:p w14:paraId="248C18AD" w14:textId="77777777" w:rsidR="0022073D" w:rsidRDefault="0022073D" w:rsidP="0022073D">
      <w:pPr>
        <w:pStyle w:val="ListParagraph"/>
        <w:ind w:left="1080"/>
        <w:rPr>
          <w:rFonts w:asciiTheme="majorBidi" w:hAnsiTheme="majorBidi" w:cstheme="majorBidi"/>
          <w:b/>
          <w:bCs/>
          <w:sz w:val="28"/>
          <w:szCs w:val="28"/>
        </w:rPr>
      </w:pPr>
    </w:p>
    <w:p w14:paraId="2D9B630A" w14:textId="77777777" w:rsidR="00727F5F" w:rsidRPr="0092328C" w:rsidRDefault="0092328C" w:rsidP="00727F5F">
      <w:pPr>
        <w:pStyle w:val="ListParagraph"/>
        <w:numPr>
          <w:ilvl w:val="0"/>
          <w:numId w:val="1"/>
        </w:numPr>
        <w:rPr>
          <w:rFonts w:asciiTheme="majorBidi" w:hAnsiTheme="majorBidi" w:cstheme="majorBidi"/>
          <w:b/>
          <w:bCs/>
          <w:sz w:val="28"/>
          <w:szCs w:val="28"/>
        </w:rPr>
      </w:pPr>
      <w:commentRangeStart w:id="32"/>
      <w:r>
        <w:rPr>
          <w:rFonts w:asciiTheme="majorBidi" w:hAnsiTheme="majorBidi" w:cstheme="majorBidi"/>
          <w:b/>
          <w:bCs/>
          <w:sz w:val="28"/>
          <w:szCs w:val="28"/>
        </w:rPr>
        <w:t>MRS data collection</w:t>
      </w:r>
      <w:r w:rsidR="0083668E">
        <w:rPr>
          <w:rFonts w:asciiTheme="majorBidi" w:hAnsiTheme="majorBidi" w:cstheme="majorBidi"/>
          <w:b/>
          <w:bCs/>
          <w:sz w:val="28"/>
          <w:szCs w:val="28"/>
        </w:rPr>
        <w:tab/>
      </w:r>
      <w:r w:rsidR="0083668E">
        <w:rPr>
          <w:rFonts w:asciiTheme="majorBidi" w:hAnsiTheme="majorBidi" w:cstheme="majorBidi"/>
          <w:b/>
          <w:bCs/>
          <w:sz w:val="28"/>
          <w:szCs w:val="28"/>
        </w:rPr>
        <w:tab/>
      </w:r>
      <w:r w:rsidR="0083668E">
        <w:rPr>
          <w:rFonts w:asciiTheme="majorBidi" w:hAnsiTheme="majorBidi" w:cstheme="majorBidi"/>
          <w:b/>
          <w:bCs/>
          <w:sz w:val="28"/>
          <w:szCs w:val="28"/>
        </w:rPr>
        <w:tab/>
      </w:r>
      <w:r w:rsidR="0083668E">
        <w:rPr>
          <w:rFonts w:asciiTheme="majorBidi" w:hAnsiTheme="majorBidi" w:cstheme="majorBidi"/>
          <w:b/>
          <w:bCs/>
          <w:sz w:val="28"/>
          <w:szCs w:val="28"/>
        </w:rPr>
        <w:tab/>
      </w:r>
      <w:r w:rsidR="0083668E">
        <w:rPr>
          <w:rFonts w:asciiTheme="majorBidi" w:hAnsiTheme="majorBidi" w:cstheme="majorBidi"/>
          <w:b/>
          <w:bCs/>
          <w:sz w:val="28"/>
          <w:szCs w:val="28"/>
        </w:rPr>
        <w:tab/>
      </w:r>
      <w:r w:rsidR="0083668E">
        <w:rPr>
          <w:rFonts w:asciiTheme="majorBidi" w:hAnsiTheme="majorBidi" w:cstheme="majorBidi"/>
          <w:b/>
          <w:bCs/>
          <w:sz w:val="28"/>
          <w:szCs w:val="28"/>
        </w:rPr>
        <w:tab/>
      </w:r>
      <w:r w:rsidR="0083668E">
        <w:rPr>
          <w:rFonts w:asciiTheme="majorBidi" w:hAnsiTheme="majorBidi" w:cstheme="majorBidi"/>
          <w:b/>
          <w:bCs/>
          <w:sz w:val="28"/>
          <w:szCs w:val="28"/>
        </w:rPr>
        <w:tab/>
        <w:t>16</w:t>
      </w:r>
      <w:commentRangeEnd w:id="32"/>
      <w:r w:rsidR="0072335A">
        <w:rPr>
          <w:rStyle w:val="CommentReference"/>
        </w:rPr>
        <w:commentReference w:id="32"/>
      </w:r>
    </w:p>
    <w:p w14:paraId="3D334755" w14:textId="77777777" w:rsidR="00727F5F" w:rsidRDefault="00A8634B" w:rsidP="0022073D">
      <w:pPr>
        <w:pStyle w:val="ListParagraph"/>
        <w:numPr>
          <w:ilvl w:val="1"/>
          <w:numId w:val="1"/>
        </w:numPr>
        <w:rPr>
          <w:rFonts w:asciiTheme="majorBidi" w:hAnsiTheme="majorBidi" w:cstheme="majorBidi"/>
          <w:b/>
          <w:bCs/>
          <w:sz w:val="28"/>
          <w:szCs w:val="28"/>
        </w:rPr>
      </w:pPr>
      <w:r w:rsidRPr="0092328C">
        <w:rPr>
          <w:rFonts w:asciiTheme="majorBidi" w:hAnsiTheme="majorBidi" w:cstheme="majorBidi"/>
          <w:b/>
          <w:bCs/>
          <w:sz w:val="28"/>
          <w:szCs w:val="28"/>
        </w:rPr>
        <w:t xml:space="preserve">Setup prior to </w:t>
      </w:r>
      <w:r>
        <w:rPr>
          <w:rFonts w:asciiTheme="majorBidi" w:hAnsiTheme="majorBidi" w:cstheme="majorBidi"/>
          <w:b/>
          <w:bCs/>
          <w:sz w:val="28"/>
          <w:szCs w:val="28"/>
        </w:rPr>
        <w:t>arrival at the magnet</w:t>
      </w:r>
      <w:r w:rsidR="003C2363">
        <w:rPr>
          <w:rFonts w:asciiTheme="majorBidi" w:hAnsiTheme="majorBidi" w:cstheme="majorBidi"/>
          <w:b/>
          <w:bCs/>
          <w:sz w:val="28"/>
          <w:szCs w:val="28"/>
        </w:rPr>
        <w:tab/>
      </w:r>
      <w:r w:rsidR="003C2363">
        <w:rPr>
          <w:rFonts w:asciiTheme="majorBidi" w:hAnsiTheme="majorBidi" w:cstheme="majorBidi"/>
          <w:b/>
          <w:bCs/>
          <w:sz w:val="28"/>
          <w:szCs w:val="28"/>
        </w:rPr>
        <w:tab/>
      </w:r>
      <w:r w:rsidR="003C2363">
        <w:rPr>
          <w:rFonts w:asciiTheme="majorBidi" w:hAnsiTheme="majorBidi" w:cstheme="majorBidi"/>
          <w:b/>
          <w:bCs/>
          <w:sz w:val="28"/>
          <w:szCs w:val="28"/>
        </w:rPr>
        <w:tab/>
      </w:r>
      <w:r w:rsidR="003C2363">
        <w:rPr>
          <w:rFonts w:asciiTheme="majorBidi" w:hAnsiTheme="majorBidi" w:cstheme="majorBidi"/>
          <w:b/>
          <w:bCs/>
          <w:sz w:val="28"/>
          <w:szCs w:val="28"/>
        </w:rPr>
        <w:tab/>
        <w:t>16</w:t>
      </w:r>
    </w:p>
    <w:p w14:paraId="73445367" w14:textId="77777777" w:rsidR="0022073D" w:rsidRDefault="0022073D" w:rsidP="0022073D">
      <w:pPr>
        <w:pStyle w:val="ListParagraph"/>
        <w:numPr>
          <w:ilvl w:val="1"/>
          <w:numId w:val="1"/>
        </w:numPr>
        <w:rPr>
          <w:rFonts w:asciiTheme="majorBidi" w:hAnsiTheme="majorBidi" w:cstheme="majorBidi"/>
          <w:b/>
          <w:bCs/>
          <w:sz w:val="28"/>
          <w:szCs w:val="28"/>
        </w:rPr>
      </w:pPr>
      <w:r>
        <w:rPr>
          <w:rFonts w:asciiTheme="majorBidi" w:hAnsiTheme="majorBidi" w:cstheme="majorBidi"/>
          <w:b/>
          <w:bCs/>
          <w:sz w:val="28"/>
          <w:szCs w:val="28"/>
        </w:rPr>
        <w:t>Setup at the magnet</w:t>
      </w:r>
      <w:r w:rsidR="003C2363">
        <w:rPr>
          <w:rFonts w:asciiTheme="majorBidi" w:hAnsiTheme="majorBidi" w:cstheme="majorBidi"/>
          <w:b/>
          <w:bCs/>
          <w:sz w:val="28"/>
          <w:szCs w:val="28"/>
        </w:rPr>
        <w:tab/>
      </w:r>
      <w:r w:rsidR="003C2363">
        <w:rPr>
          <w:rFonts w:asciiTheme="majorBidi" w:hAnsiTheme="majorBidi" w:cstheme="majorBidi"/>
          <w:b/>
          <w:bCs/>
          <w:sz w:val="28"/>
          <w:szCs w:val="28"/>
        </w:rPr>
        <w:tab/>
      </w:r>
      <w:r w:rsidR="003C2363">
        <w:rPr>
          <w:rFonts w:asciiTheme="majorBidi" w:hAnsiTheme="majorBidi" w:cstheme="majorBidi"/>
          <w:b/>
          <w:bCs/>
          <w:sz w:val="28"/>
          <w:szCs w:val="28"/>
        </w:rPr>
        <w:tab/>
      </w:r>
      <w:r w:rsidR="003C2363">
        <w:rPr>
          <w:rFonts w:asciiTheme="majorBidi" w:hAnsiTheme="majorBidi" w:cstheme="majorBidi"/>
          <w:b/>
          <w:bCs/>
          <w:sz w:val="28"/>
          <w:szCs w:val="28"/>
        </w:rPr>
        <w:tab/>
      </w:r>
      <w:r w:rsidR="003C2363">
        <w:rPr>
          <w:rFonts w:asciiTheme="majorBidi" w:hAnsiTheme="majorBidi" w:cstheme="majorBidi"/>
          <w:b/>
          <w:bCs/>
          <w:sz w:val="28"/>
          <w:szCs w:val="28"/>
        </w:rPr>
        <w:tab/>
      </w:r>
      <w:r w:rsidR="003C2363">
        <w:rPr>
          <w:rFonts w:asciiTheme="majorBidi" w:hAnsiTheme="majorBidi" w:cstheme="majorBidi"/>
          <w:b/>
          <w:bCs/>
          <w:sz w:val="28"/>
          <w:szCs w:val="28"/>
        </w:rPr>
        <w:tab/>
        <w:t>16</w:t>
      </w:r>
    </w:p>
    <w:p w14:paraId="1F409A38" w14:textId="77777777" w:rsidR="0022073D" w:rsidRDefault="0022073D" w:rsidP="0022073D">
      <w:pPr>
        <w:pStyle w:val="ListParagraph"/>
        <w:numPr>
          <w:ilvl w:val="1"/>
          <w:numId w:val="1"/>
        </w:numPr>
        <w:rPr>
          <w:rFonts w:asciiTheme="majorBidi" w:hAnsiTheme="majorBidi" w:cstheme="majorBidi"/>
          <w:b/>
          <w:bCs/>
          <w:sz w:val="28"/>
          <w:szCs w:val="28"/>
        </w:rPr>
      </w:pPr>
      <w:r>
        <w:rPr>
          <w:rFonts w:asciiTheme="majorBidi" w:hAnsiTheme="majorBidi" w:cstheme="majorBidi"/>
          <w:b/>
          <w:bCs/>
          <w:sz w:val="28"/>
          <w:szCs w:val="28"/>
        </w:rPr>
        <w:t>Subject positioning</w:t>
      </w:r>
      <w:r w:rsidR="003C2363">
        <w:rPr>
          <w:rFonts w:asciiTheme="majorBidi" w:hAnsiTheme="majorBidi" w:cstheme="majorBidi"/>
          <w:b/>
          <w:bCs/>
          <w:sz w:val="28"/>
          <w:szCs w:val="28"/>
        </w:rPr>
        <w:tab/>
      </w:r>
      <w:r w:rsidR="003C2363">
        <w:rPr>
          <w:rFonts w:asciiTheme="majorBidi" w:hAnsiTheme="majorBidi" w:cstheme="majorBidi"/>
          <w:b/>
          <w:bCs/>
          <w:sz w:val="28"/>
          <w:szCs w:val="28"/>
        </w:rPr>
        <w:tab/>
      </w:r>
      <w:r w:rsidR="003C2363">
        <w:rPr>
          <w:rFonts w:asciiTheme="majorBidi" w:hAnsiTheme="majorBidi" w:cstheme="majorBidi"/>
          <w:b/>
          <w:bCs/>
          <w:sz w:val="28"/>
          <w:szCs w:val="28"/>
        </w:rPr>
        <w:tab/>
      </w:r>
      <w:r w:rsidR="003C2363">
        <w:rPr>
          <w:rFonts w:asciiTheme="majorBidi" w:hAnsiTheme="majorBidi" w:cstheme="majorBidi"/>
          <w:b/>
          <w:bCs/>
          <w:sz w:val="28"/>
          <w:szCs w:val="28"/>
        </w:rPr>
        <w:tab/>
      </w:r>
      <w:r w:rsidR="003C2363">
        <w:rPr>
          <w:rFonts w:asciiTheme="majorBidi" w:hAnsiTheme="majorBidi" w:cstheme="majorBidi"/>
          <w:b/>
          <w:bCs/>
          <w:sz w:val="28"/>
          <w:szCs w:val="28"/>
        </w:rPr>
        <w:tab/>
      </w:r>
      <w:r w:rsidR="003C2363">
        <w:rPr>
          <w:rFonts w:asciiTheme="majorBidi" w:hAnsiTheme="majorBidi" w:cstheme="majorBidi"/>
          <w:b/>
          <w:bCs/>
          <w:sz w:val="28"/>
          <w:szCs w:val="28"/>
        </w:rPr>
        <w:tab/>
        <w:t>19</w:t>
      </w:r>
    </w:p>
    <w:p w14:paraId="0C691D4E" w14:textId="77777777" w:rsidR="0022073D" w:rsidRDefault="0022073D" w:rsidP="0022073D">
      <w:pPr>
        <w:pStyle w:val="ListParagraph"/>
        <w:numPr>
          <w:ilvl w:val="1"/>
          <w:numId w:val="1"/>
        </w:numPr>
        <w:rPr>
          <w:rFonts w:asciiTheme="majorBidi" w:hAnsiTheme="majorBidi" w:cstheme="majorBidi"/>
          <w:b/>
          <w:bCs/>
          <w:sz w:val="28"/>
          <w:szCs w:val="28"/>
        </w:rPr>
      </w:pPr>
      <w:r>
        <w:rPr>
          <w:rFonts w:asciiTheme="majorBidi" w:hAnsiTheme="majorBidi" w:cstheme="majorBidi"/>
          <w:b/>
          <w:bCs/>
          <w:sz w:val="28"/>
          <w:szCs w:val="28"/>
        </w:rPr>
        <w:t>Force verification</w:t>
      </w:r>
      <w:r w:rsidR="00E46CB2">
        <w:rPr>
          <w:rFonts w:asciiTheme="majorBidi" w:hAnsiTheme="majorBidi" w:cstheme="majorBidi"/>
          <w:b/>
          <w:bCs/>
          <w:sz w:val="28"/>
          <w:szCs w:val="28"/>
        </w:rPr>
        <w:tab/>
      </w:r>
      <w:r w:rsidR="00E46CB2">
        <w:rPr>
          <w:rFonts w:asciiTheme="majorBidi" w:hAnsiTheme="majorBidi" w:cstheme="majorBidi"/>
          <w:b/>
          <w:bCs/>
          <w:sz w:val="28"/>
          <w:szCs w:val="28"/>
        </w:rPr>
        <w:tab/>
      </w:r>
      <w:r w:rsidR="00E46CB2">
        <w:rPr>
          <w:rFonts w:asciiTheme="majorBidi" w:hAnsiTheme="majorBidi" w:cstheme="majorBidi"/>
          <w:b/>
          <w:bCs/>
          <w:sz w:val="28"/>
          <w:szCs w:val="28"/>
        </w:rPr>
        <w:tab/>
      </w:r>
      <w:r w:rsidR="00E46CB2">
        <w:rPr>
          <w:rFonts w:asciiTheme="majorBidi" w:hAnsiTheme="majorBidi" w:cstheme="majorBidi"/>
          <w:b/>
          <w:bCs/>
          <w:sz w:val="28"/>
          <w:szCs w:val="28"/>
        </w:rPr>
        <w:tab/>
      </w:r>
      <w:r w:rsidR="00E46CB2">
        <w:rPr>
          <w:rFonts w:asciiTheme="majorBidi" w:hAnsiTheme="majorBidi" w:cstheme="majorBidi"/>
          <w:b/>
          <w:bCs/>
          <w:sz w:val="28"/>
          <w:szCs w:val="28"/>
        </w:rPr>
        <w:tab/>
      </w:r>
      <w:r w:rsidR="00E46CB2">
        <w:rPr>
          <w:rFonts w:asciiTheme="majorBidi" w:hAnsiTheme="majorBidi" w:cstheme="majorBidi"/>
          <w:b/>
          <w:bCs/>
          <w:sz w:val="28"/>
          <w:szCs w:val="28"/>
        </w:rPr>
        <w:tab/>
      </w:r>
      <w:r w:rsidR="00E46CB2">
        <w:rPr>
          <w:rFonts w:asciiTheme="majorBidi" w:hAnsiTheme="majorBidi" w:cstheme="majorBidi"/>
          <w:b/>
          <w:bCs/>
          <w:sz w:val="28"/>
          <w:szCs w:val="28"/>
        </w:rPr>
        <w:tab/>
        <w:t>19</w:t>
      </w:r>
    </w:p>
    <w:p w14:paraId="3795ED56" w14:textId="77777777" w:rsidR="0022073D" w:rsidRDefault="0022073D" w:rsidP="0022073D">
      <w:pPr>
        <w:pStyle w:val="ListParagraph"/>
        <w:numPr>
          <w:ilvl w:val="1"/>
          <w:numId w:val="1"/>
        </w:numPr>
        <w:rPr>
          <w:rFonts w:asciiTheme="majorBidi" w:hAnsiTheme="majorBidi" w:cstheme="majorBidi"/>
          <w:b/>
          <w:bCs/>
          <w:sz w:val="28"/>
          <w:szCs w:val="28"/>
        </w:rPr>
      </w:pPr>
      <w:r>
        <w:rPr>
          <w:rFonts w:asciiTheme="majorBidi" w:hAnsiTheme="majorBidi" w:cstheme="majorBidi"/>
          <w:b/>
          <w:bCs/>
          <w:sz w:val="28"/>
          <w:szCs w:val="28"/>
        </w:rPr>
        <w:t>Coil position verification</w:t>
      </w:r>
      <w:r w:rsidR="00EB17DA">
        <w:rPr>
          <w:rFonts w:asciiTheme="majorBidi" w:hAnsiTheme="majorBidi" w:cstheme="majorBidi"/>
          <w:b/>
          <w:bCs/>
          <w:sz w:val="28"/>
          <w:szCs w:val="28"/>
        </w:rPr>
        <w:tab/>
      </w:r>
      <w:r w:rsidR="00EB17DA">
        <w:rPr>
          <w:rFonts w:asciiTheme="majorBidi" w:hAnsiTheme="majorBidi" w:cstheme="majorBidi"/>
          <w:b/>
          <w:bCs/>
          <w:sz w:val="28"/>
          <w:szCs w:val="28"/>
        </w:rPr>
        <w:tab/>
      </w:r>
      <w:r w:rsidR="00EB17DA">
        <w:rPr>
          <w:rFonts w:asciiTheme="majorBidi" w:hAnsiTheme="majorBidi" w:cstheme="majorBidi"/>
          <w:b/>
          <w:bCs/>
          <w:sz w:val="28"/>
          <w:szCs w:val="28"/>
        </w:rPr>
        <w:tab/>
      </w:r>
      <w:r w:rsidR="00EB17DA">
        <w:rPr>
          <w:rFonts w:asciiTheme="majorBidi" w:hAnsiTheme="majorBidi" w:cstheme="majorBidi"/>
          <w:b/>
          <w:bCs/>
          <w:sz w:val="28"/>
          <w:szCs w:val="28"/>
        </w:rPr>
        <w:tab/>
      </w:r>
      <w:r w:rsidR="00EB17DA">
        <w:rPr>
          <w:rFonts w:asciiTheme="majorBidi" w:hAnsiTheme="majorBidi" w:cstheme="majorBidi"/>
          <w:b/>
          <w:bCs/>
          <w:sz w:val="28"/>
          <w:szCs w:val="28"/>
        </w:rPr>
        <w:tab/>
        <w:t>20</w:t>
      </w:r>
    </w:p>
    <w:p w14:paraId="0DBED855" w14:textId="77777777" w:rsidR="0022073D" w:rsidRDefault="0022073D" w:rsidP="0022073D">
      <w:pPr>
        <w:pStyle w:val="ListParagraph"/>
        <w:numPr>
          <w:ilvl w:val="1"/>
          <w:numId w:val="1"/>
        </w:numPr>
        <w:rPr>
          <w:rFonts w:asciiTheme="majorBidi" w:hAnsiTheme="majorBidi" w:cstheme="majorBidi"/>
          <w:b/>
          <w:bCs/>
          <w:sz w:val="28"/>
          <w:szCs w:val="28"/>
        </w:rPr>
      </w:pPr>
      <w:r>
        <w:rPr>
          <w:rFonts w:asciiTheme="majorBidi" w:hAnsiTheme="majorBidi" w:cstheme="majorBidi"/>
          <w:b/>
          <w:bCs/>
          <w:sz w:val="28"/>
          <w:szCs w:val="28"/>
        </w:rPr>
        <w:t>Exercise protocol</w:t>
      </w:r>
      <w:r w:rsidR="00EB17DA">
        <w:rPr>
          <w:rFonts w:asciiTheme="majorBidi" w:hAnsiTheme="majorBidi" w:cstheme="majorBidi"/>
          <w:b/>
          <w:bCs/>
          <w:sz w:val="28"/>
          <w:szCs w:val="28"/>
        </w:rPr>
        <w:tab/>
      </w:r>
      <w:r w:rsidR="00EB17DA">
        <w:rPr>
          <w:rFonts w:asciiTheme="majorBidi" w:hAnsiTheme="majorBidi" w:cstheme="majorBidi"/>
          <w:b/>
          <w:bCs/>
          <w:sz w:val="28"/>
          <w:szCs w:val="28"/>
        </w:rPr>
        <w:tab/>
      </w:r>
      <w:r w:rsidR="00EB17DA">
        <w:rPr>
          <w:rFonts w:asciiTheme="majorBidi" w:hAnsiTheme="majorBidi" w:cstheme="majorBidi"/>
          <w:b/>
          <w:bCs/>
          <w:sz w:val="28"/>
          <w:szCs w:val="28"/>
        </w:rPr>
        <w:tab/>
      </w:r>
      <w:r w:rsidR="00EB17DA">
        <w:rPr>
          <w:rFonts w:asciiTheme="majorBidi" w:hAnsiTheme="majorBidi" w:cstheme="majorBidi"/>
          <w:b/>
          <w:bCs/>
          <w:sz w:val="28"/>
          <w:szCs w:val="28"/>
        </w:rPr>
        <w:tab/>
      </w:r>
      <w:r w:rsidR="00EB17DA">
        <w:rPr>
          <w:rFonts w:asciiTheme="majorBidi" w:hAnsiTheme="majorBidi" w:cstheme="majorBidi"/>
          <w:b/>
          <w:bCs/>
          <w:sz w:val="28"/>
          <w:szCs w:val="28"/>
        </w:rPr>
        <w:tab/>
      </w:r>
      <w:r w:rsidR="00EB17DA">
        <w:rPr>
          <w:rFonts w:asciiTheme="majorBidi" w:hAnsiTheme="majorBidi" w:cstheme="majorBidi"/>
          <w:b/>
          <w:bCs/>
          <w:sz w:val="28"/>
          <w:szCs w:val="28"/>
        </w:rPr>
        <w:tab/>
      </w:r>
      <w:r w:rsidR="00EB17DA">
        <w:rPr>
          <w:rFonts w:asciiTheme="majorBidi" w:hAnsiTheme="majorBidi" w:cstheme="majorBidi"/>
          <w:b/>
          <w:bCs/>
          <w:sz w:val="28"/>
          <w:szCs w:val="28"/>
        </w:rPr>
        <w:tab/>
        <w:t>20</w:t>
      </w:r>
      <w:r w:rsidR="00EB17DA">
        <w:rPr>
          <w:rFonts w:asciiTheme="majorBidi" w:hAnsiTheme="majorBidi" w:cstheme="majorBidi"/>
          <w:b/>
          <w:bCs/>
          <w:sz w:val="28"/>
          <w:szCs w:val="28"/>
        </w:rPr>
        <w:tab/>
      </w:r>
    </w:p>
    <w:p w14:paraId="6D7DF16B" w14:textId="77777777" w:rsidR="0022073D" w:rsidRDefault="0022073D" w:rsidP="0022073D">
      <w:pPr>
        <w:pStyle w:val="ListParagraph"/>
        <w:numPr>
          <w:ilvl w:val="1"/>
          <w:numId w:val="1"/>
        </w:numPr>
        <w:rPr>
          <w:rFonts w:asciiTheme="majorBidi" w:hAnsiTheme="majorBidi" w:cstheme="majorBidi"/>
          <w:b/>
          <w:bCs/>
          <w:sz w:val="28"/>
          <w:szCs w:val="28"/>
        </w:rPr>
      </w:pPr>
      <w:r>
        <w:rPr>
          <w:rFonts w:asciiTheme="majorBidi" w:hAnsiTheme="majorBidi" w:cstheme="majorBidi"/>
          <w:b/>
          <w:bCs/>
          <w:sz w:val="28"/>
          <w:szCs w:val="28"/>
        </w:rPr>
        <w:t>Subject exit</w:t>
      </w:r>
      <w:r w:rsidR="00E46CB2">
        <w:rPr>
          <w:rFonts w:asciiTheme="majorBidi" w:hAnsiTheme="majorBidi" w:cstheme="majorBidi"/>
          <w:b/>
          <w:bCs/>
          <w:sz w:val="28"/>
          <w:szCs w:val="28"/>
        </w:rPr>
        <w:tab/>
      </w:r>
      <w:r w:rsidR="00E46CB2">
        <w:rPr>
          <w:rFonts w:asciiTheme="majorBidi" w:hAnsiTheme="majorBidi" w:cstheme="majorBidi"/>
          <w:b/>
          <w:bCs/>
          <w:sz w:val="28"/>
          <w:szCs w:val="28"/>
        </w:rPr>
        <w:tab/>
      </w:r>
      <w:r w:rsidR="00E46CB2">
        <w:rPr>
          <w:rFonts w:asciiTheme="majorBidi" w:hAnsiTheme="majorBidi" w:cstheme="majorBidi"/>
          <w:b/>
          <w:bCs/>
          <w:sz w:val="28"/>
          <w:szCs w:val="28"/>
        </w:rPr>
        <w:tab/>
      </w:r>
      <w:r w:rsidR="00E46CB2">
        <w:rPr>
          <w:rFonts w:asciiTheme="majorBidi" w:hAnsiTheme="majorBidi" w:cstheme="majorBidi"/>
          <w:b/>
          <w:bCs/>
          <w:sz w:val="28"/>
          <w:szCs w:val="28"/>
        </w:rPr>
        <w:tab/>
      </w:r>
      <w:r w:rsidR="00E46CB2">
        <w:rPr>
          <w:rFonts w:asciiTheme="majorBidi" w:hAnsiTheme="majorBidi" w:cstheme="majorBidi"/>
          <w:b/>
          <w:bCs/>
          <w:sz w:val="28"/>
          <w:szCs w:val="28"/>
        </w:rPr>
        <w:tab/>
      </w:r>
      <w:r w:rsidR="00E46CB2">
        <w:rPr>
          <w:rFonts w:asciiTheme="majorBidi" w:hAnsiTheme="majorBidi" w:cstheme="majorBidi"/>
          <w:b/>
          <w:bCs/>
          <w:sz w:val="28"/>
          <w:szCs w:val="28"/>
        </w:rPr>
        <w:tab/>
      </w:r>
      <w:r w:rsidR="00E46CB2">
        <w:rPr>
          <w:rFonts w:asciiTheme="majorBidi" w:hAnsiTheme="majorBidi" w:cstheme="majorBidi"/>
          <w:b/>
          <w:bCs/>
          <w:sz w:val="28"/>
          <w:szCs w:val="28"/>
        </w:rPr>
        <w:tab/>
      </w:r>
      <w:r w:rsidR="00E46CB2">
        <w:rPr>
          <w:rFonts w:asciiTheme="majorBidi" w:hAnsiTheme="majorBidi" w:cstheme="majorBidi"/>
          <w:b/>
          <w:bCs/>
          <w:sz w:val="28"/>
          <w:szCs w:val="28"/>
        </w:rPr>
        <w:tab/>
        <w:t>21</w:t>
      </w:r>
    </w:p>
    <w:p w14:paraId="13A38D16" w14:textId="77777777" w:rsidR="00426EAE" w:rsidRDefault="0022073D" w:rsidP="000F4F2D">
      <w:pPr>
        <w:pStyle w:val="ListParagraph"/>
        <w:numPr>
          <w:ilvl w:val="1"/>
          <w:numId w:val="1"/>
        </w:numPr>
        <w:rPr>
          <w:rFonts w:asciiTheme="majorBidi" w:hAnsiTheme="majorBidi" w:cstheme="majorBidi"/>
          <w:b/>
          <w:bCs/>
          <w:sz w:val="28"/>
          <w:szCs w:val="28"/>
        </w:rPr>
      </w:pPr>
      <w:r>
        <w:rPr>
          <w:rFonts w:asciiTheme="majorBidi" w:hAnsiTheme="majorBidi" w:cstheme="majorBidi"/>
          <w:b/>
          <w:bCs/>
          <w:sz w:val="28"/>
          <w:szCs w:val="28"/>
        </w:rPr>
        <w:t xml:space="preserve">After subject </w:t>
      </w:r>
      <w:r w:rsidR="000F4F2D">
        <w:rPr>
          <w:rFonts w:asciiTheme="majorBidi" w:hAnsiTheme="majorBidi" w:cstheme="majorBidi"/>
          <w:b/>
          <w:bCs/>
          <w:sz w:val="28"/>
          <w:szCs w:val="28"/>
        </w:rPr>
        <w:t>exit</w:t>
      </w:r>
      <w:r w:rsidR="00C727E5">
        <w:rPr>
          <w:rFonts w:asciiTheme="majorBidi" w:hAnsiTheme="majorBidi" w:cstheme="majorBidi"/>
          <w:b/>
          <w:bCs/>
          <w:sz w:val="28"/>
          <w:szCs w:val="28"/>
        </w:rPr>
        <w:tab/>
      </w:r>
      <w:r w:rsidR="00C727E5">
        <w:rPr>
          <w:rFonts w:asciiTheme="majorBidi" w:hAnsiTheme="majorBidi" w:cstheme="majorBidi"/>
          <w:b/>
          <w:bCs/>
          <w:sz w:val="28"/>
          <w:szCs w:val="28"/>
        </w:rPr>
        <w:tab/>
      </w:r>
      <w:r w:rsidR="00C727E5">
        <w:rPr>
          <w:rFonts w:asciiTheme="majorBidi" w:hAnsiTheme="majorBidi" w:cstheme="majorBidi"/>
          <w:b/>
          <w:bCs/>
          <w:sz w:val="28"/>
          <w:szCs w:val="28"/>
        </w:rPr>
        <w:tab/>
      </w:r>
      <w:r w:rsidR="00C727E5">
        <w:rPr>
          <w:rFonts w:asciiTheme="majorBidi" w:hAnsiTheme="majorBidi" w:cstheme="majorBidi"/>
          <w:b/>
          <w:bCs/>
          <w:sz w:val="28"/>
          <w:szCs w:val="28"/>
        </w:rPr>
        <w:tab/>
      </w:r>
      <w:r w:rsidR="00C727E5">
        <w:rPr>
          <w:rFonts w:asciiTheme="majorBidi" w:hAnsiTheme="majorBidi" w:cstheme="majorBidi"/>
          <w:b/>
          <w:bCs/>
          <w:sz w:val="28"/>
          <w:szCs w:val="28"/>
        </w:rPr>
        <w:tab/>
      </w:r>
      <w:r w:rsidR="00C727E5">
        <w:rPr>
          <w:rFonts w:asciiTheme="majorBidi" w:hAnsiTheme="majorBidi" w:cstheme="majorBidi"/>
          <w:b/>
          <w:bCs/>
          <w:sz w:val="28"/>
          <w:szCs w:val="28"/>
        </w:rPr>
        <w:tab/>
      </w:r>
      <w:r w:rsidR="00C727E5">
        <w:rPr>
          <w:rFonts w:asciiTheme="majorBidi" w:hAnsiTheme="majorBidi" w:cstheme="majorBidi"/>
          <w:b/>
          <w:bCs/>
          <w:sz w:val="28"/>
          <w:szCs w:val="28"/>
        </w:rPr>
        <w:tab/>
        <w:t>21</w:t>
      </w:r>
    </w:p>
    <w:p w14:paraId="0468382C" w14:textId="77777777" w:rsidR="00426EAE" w:rsidRDefault="00426EAE">
      <w:pPr>
        <w:rPr>
          <w:rFonts w:asciiTheme="majorBidi" w:hAnsiTheme="majorBidi" w:cstheme="majorBidi"/>
          <w:b/>
          <w:bCs/>
          <w:sz w:val="28"/>
          <w:szCs w:val="28"/>
        </w:rPr>
      </w:pPr>
      <w:r>
        <w:rPr>
          <w:rFonts w:asciiTheme="majorBidi" w:hAnsiTheme="majorBidi" w:cstheme="majorBidi"/>
          <w:b/>
          <w:bCs/>
          <w:sz w:val="28"/>
          <w:szCs w:val="28"/>
        </w:rPr>
        <w:br w:type="page"/>
      </w:r>
    </w:p>
    <w:p w14:paraId="2D3FA5C9" w14:textId="77777777" w:rsidR="0022073D" w:rsidRPr="0092328C" w:rsidRDefault="0022073D" w:rsidP="00426EAE">
      <w:pPr>
        <w:pStyle w:val="ListParagraph"/>
        <w:ind w:left="1440"/>
        <w:jc w:val="both"/>
        <w:rPr>
          <w:rFonts w:asciiTheme="majorBidi" w:hAnsiTheme="majorBidi" w:cstheme="majorBidi"/>
          <w:b/>
          <w:bCs/>
          <w:sz w:val="28"/>
          <w:szCs w:val="28"/>
        </w:rPr>
      </w:pPr>
    </w:p>
    <w:p w14:paraId="7DC7D387" w14:textId="77777777" w:rsidR="00727F5F" w:rsidRPr="00DB6C50" w:rsidRDefault="00F23287" w:rsidP="00DB6C50">
      <w:pPr>
        <w:pStyle w:val="ListParagraph"/>
        <w:numPr>
          <w:ilvl w:val="0"/>
          <w:numId w:val="5"/>
        </w:numPr>
        <w:rPr>
          <w:rFonts w:asciiTheme="majorBidi" w:hAnsiTheme="majorBidi" w:cstheme="majorBidi"/>
          <w:b/>
          <w:bCs/>
          <w:sz w:val="36"/>
          <w:szCs w:val="36"/>
        </w:rPr>
      </w:pPr>
      <w:r w:rsidRPr="00DB6C50">
        <w:rPr>
          <w:rFonts w:asciiTheme="majorBidi" w:hAnsiTheme="majorBidi" w:cstheme="majorBidi"/>
          <w:b/>
          <w:bCs/>
          <w:sz w:val="28"/>
          <w:szCs w:val="28"/>
        </w:rPr>
        <w:t>Habituation/</w:t>
      </w:r>
      <w:r w:rsidR="00426EAE" w:rsidRPr="00DB6C50">
        <w:rPr>
          <w:rFonts w:asciiTheme="majorBidi" w:hAnsiTheme="majorBidi" w:cstheme="majorBidi"/>
          <w:b/>
          <w:bCs/>
          <w:sz w:val="28"/>
          <w:szCs w:val="28"/>
        </w:rPr>
        <w:t>Contraction Practice</w:t>
      </w:r>
      <w:r w:rsidR="00B5182C" w:rsidRPr="00DB6C50">
        <w:rPr>
          <w:rFonts w:asciiTheme="majorBidi" w:hAnsiTheme="majorBidi" w:cstheme="majorBidi"/>
          <w:b/>
          <w:bCs/>
          <w:sz w:val="28"/>
          <w:szCs w:val="28"/>
        </w:rPr>
        <w:t>:</w:t>
      </w:r>
    </w:p>
    <w:p w14:paraId="760AD521" w14:textId="77777777" w:rsidR="00FC08A1" w:rsidRPr="00B5182C" w:rsidRDefault="00FC08A1" w:rsidP="00B5182C">
      <w:pPr>
        <w:rPr>
          <w:sz w:val="24"/>
          <w:szCs w:val="24"/>
        </w:rPr>
      </w:pPr>
      <w:r w:rsidRPr="00FC08A1">
        <w:rPr>
          <w:rFonts w:asciiTheme="majorBidi" w:hAnsiTheme="majorBidi" w:cstheme="majorBidi"/>
          <w:b/>
          <w:bCs/>
          <w:sz w:val="24"/>
          <w:szCs w:val="24"/>
        </w:rPr>
        <w:t>Location:</w:t>
      </w:r>
      <w:r>
        <w:rPr>
          <w:rFonts w:asciiTheme="majorBidi" w:hAnsiTheme="majorBidi" w:cstheme="majorBidi"/>
          <w:sz w:val="24"/>
          <w:szCs w:val="24"/>
        </w:rPr>
        <w:t xml:space="preserve"> </w:t>
      </w:r>
      <w:r w:rsidR="00B5182C">
        <w:rPr>
          <w:rFonts w:asciiTheme="majorBidi" w:hAnsiTheme="majorBidi" w:cstheme="majorBidi"/>
          <w:sz w:val="24"/>
          <w:szCs w:val="24"/>
        </w:rPr>
        <w:t>C</w:t>
      </w:r>
      <w:r w:rsidRPr="00FC08A1">
        <w:rPr>
          <w:rFonts w:asciiTheme="majorBidi" w:hAnsiTheme="majorBidi" w:cstheme="majorBidi"/>
          <w:sz w:val="24"/>
          <w:szCs w:val="24"/>
        </w:rPr>
        <w:t xml:space="preserve">ontraction practice sessions are </w:t>
      </w:r>
      <w:r>
        <w:rPr>
          <w:rFonts w:asciiTheme="majorBidi" w:hAnsiTheme="majorBidi" w:cstheme="majorBidi"/>
          <w:sz w:val="24"/>
          <w:szCs w:val="24"/>
        </w:rPr>
        <w:t xml:space="preserve">held in the VUIIS building, room AA0112. </w:t>
      </w:r>
    </w:p>
    <w:p w14:paraId="189F5331" w14:textId="77777777" w:rsidR="00772428" w:rsidRDefault="00DB6C50">
      <w:pPr>
        <w:rPr>
          <w:rFonts w:asciiTheme="majorBidi" w:hAnsiTheme="majorBidi" w:cstheme="majorBidi"/>
          <w:b/>
          <w:bCs/>
          <w:sz w:val="24"/>
          <w:szCs w:val="24"/>
        </w:rPr>
      </w:pPr>
      <w:r>
        <w:rPr>
          <w:rFonts w:asciiTheme="majorBidi" w:hAnsiTheme="majorBidi" w:cstheme="majorBidi"/>
          <w:b/>
          <w:bCs/>
          <w:sz w:val="24"/>
          <w:szCs w:val="24"/>
        </w:rPr>
        <w:t xml:space="preserve">A. </w:t>
      </w:r>
      <w:r w:rsidR="00FC08A1" w:rsidRPr="00B5182C">
        <w:rPr>
          <w:rFonts w:asciiTheme="majorBidi" w:hAnsiTheme="majorBidi" w:cstheme="majorBidi"/>
          <w:b/>
          <w:bCs/>
          <w:sz w:val="24"/>
          <w:szCs w:val="24"/>
        </w:rPr>
        <w:t>Setup prior to subject arrival</w:t>
      </w:r>
      <w:r w:rsidR="00D163C4">
        <w:rPr>
          <w:rFonts w:asciiTheme="majorBidi" w:hAnsiTheme="majorBidi" w:cstheme="majorBidi"/>
          <w:b/>
          <w:bCs/>
          <w:sz w:val="24"/>
          <w:szCs w:val="24"/>
        </w:rPr>
        <w:t>:</w:t>
      </w:r>
    </w:p>
    <w:p w14:paraId="3347508C" w14:textId="77777777" w:rsidR="00B5182C" w:rsidRPr="00453AB7" w:rsidRDefault="00453AB7" w:rsidP="00453AB7">
      <w:pPr>
        <w:pStyle w:val="ListParagraph"/>
        <w:numPr>
          <w:ilvl w:val="0"/>
          <w:numId w:val="2"/>
        </w:numPr>
        <w:rPr>
          <w:rFonts w:asciiTheme="majorBidi" w:hAnsiTheme="majorBidi" w:cstheme="majorBidi"/>
          <w:sz w:val="24"/>
          <w:szCs w:val="24"/>
        </w:rPr>
      </w:pPr>
      <w:r w:rsidRPr="00453AB7">
        <w:rPr>
          <w:rFonts w:asciiTheme="majorBidi" w:hAnsiTheme="majorBidi" w:cstheme="majorBidi"/>
          <w:color w:val="4472C4" w:themeColor="accent5"/>
          <w:sz w:val="24"/>
          <w:szCs w:val="24"/>
        </w:rPr>
        <w:t>Researcher 1</w:t>
      </w:r>
      <w:r>
        <w:rPr>
          <w:rFonts w:asciiTheme="majorBidi" w:hAnsiTheme="majorBidi" w:cstheme="majorBidi"/>
          <w:sz w:val="24"/>
          <w:szCs w:val="24"/>
        </w:rPr>
        <w:t xml:space="preserve"> will</w:t>
      </w:r>
      <w:r w:rsidRPr="00B5182C">
        <w:rPr>
          <w:rFonts w:asciiTheme="majorBidi" w:hAnsiTheme="majorBidi" w:cstheme="majorBidi"/>
          <w:sz w:val="24"/>
          <w:szCs w:val="24"/>
        </w:rPr>
        <w:t xml:space="preserve"> </w:t>
      </w:r>
      <w:r>
        <w:rPr>
          <w:rFonts w:asciiTheme="majorBidi" w:hAnsiTheme="majorBidi" w:cstheme="majorBidi"/>
          <w:sz w:val="24"/>
          <w:szCs w:val="24"/>
        </w:rPr>
        <w:t>p</w:t>
      </w:r>
      <w:r w:rsidR="00B5182C" w:rsidRPr="00B5182C">
        <w:rPr>
          <w:rFonts w:asciiTheme="majorBidi" w:hAnsiTheme="majorBidi" w:cstheme="majorBidi"/>
          <w:sz w:val="24"/>
          <w:szCs w:val="24"/>
        </w:rPr>
        <w:t>lace the ‘Research in Progress’</w:t>
      </w:r>
      <w:ins w:id="33" w:author="Bush, Emily Catherine" w:date="2015-08-21T10:24:00Z">
        <w:r w:rsidR="0072335A">
          <w:rPr>
            <w:rFonts w:asciiTheme="majorBidi" w:hAnsiTheme="majorBidi" w:cstheme="majorBidi"/>
            <w:sz w:val="24"/>
            <w:szCs w:val="24"/>
          </w:rPr>
          <w:t xml:space="preserve"> sign on door.</w:t>
        </w:r>
      </w:ins>
      <w:r w:rsidR="00B5182C" w:rsidRPr="00B5182C">
        <w:rPr>
          <w:rFonts w:asciiTheme="majorBidi" w:hAnsiTheme="majorBidi" w:cstheme="majorBidi"/>
          <w:sz w:val="24"/>
          <w:szCs w:val="24"/>
        </w:rPr>
        <w:t xml:space="preserve"> </w:t>
      </w:r>
      <w:del w:id="34" w:author="Bush, Emily Catherine" w:date="2015-08-21T10:24:00Z">
        <w:r w:rsidR="00B5182C" w:rsidRPr="00B5182C" w:rsidDel="0072335A">
          <w:rPr>
            <w:rFonts w:asciiTheme="majorBidi" w:hAnsiTheme="majorBidi" w:cstheme="majorBidi"/>
            <w:sz w:val="24"/>
            <w:szCs w:val="24"/>
          </w:rPr>
          <w:delText xml:space="preserve">door sign over the window such that the text can be read from the hall. </w:delText>
        </w:r>
        <w:r w:rsidR="00B5182C" w:rsidRPr="00453AB7" w:rsidDel="0072335A">
          <w:rPr>
            <w:rFonts w:asciiTheme="majorBidi" w:hAnsiTheme="majorBidi" w:cstheme="majorBidi"/>
            <w:sz w:val="24"/>
            <w:szCs w:val="24"/>
          </w:rPr>
          <w:delText>[Preserves subject privacy, creates interruption free lab environment</w:delText>
        </w:r>
        <w:r w:rsidR="00AA6AC3" w:rsidRPr="00453AB7" w:rsidDel="0072335A">
          <w:rPr>
            <w:rFonts w:asciiTheme="majorBidi" w:hAnsiTheme="majorBidi" w:cstheme="majorBidi"/>
            <w:sz w:val="24"/>
            <w:szCs w:val="24"/>
          </w:rPr>
          <w:delText>.</w:delText>
        </w:r>
        <w:r w:rsidR="00B5182C" w:rsidRPr="00453AB7" w:rsidDel="0072335A">
          <w:rPr>
            <w:rFonts w:asciiTheme="majorBidi" w:hAnsiTheme="majorBidi" w:cstheme="majorBidi"/>
            <w:sz w:val="24"/>
            <w:szCs w:val="24"/>
          </w:rPr>
          <w:delText>]</w:delText>
        </w:r>
      </w:del>
    </w:p>
    <w:p w14:paraId="51E9EB37" w14:textId="77777777" w:rsidR="003A143E" w:rsidRPr="00B5182C" w:rsidRDefault="003A143E" w:rsidP="003A143E">
      <w:pPr>
        <w:pStyle w:val="ListParagraph"/>
        <w:rPr>
          <w:rFonts w:asciiTheme="majorBidi" w:hAnsiTheme="majorBidi" w:cstheme="majorBidi"/>
          <w:sz w:val="24"/>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65"/>
        <w:gridCol w:w="3051"/>
      </w:tblGrid>
      <w:tr w:rsidR="003A143E" w14:paraId="2CE2CCBD" w14:textId="77777777" w:rsidTr="003A143E">
        <w:tc>
          <w:tcPr>
            <w:tcW w:w="2965" w:type="dxa"/>
          </w:tcPr>
          <w:p w14:paraId="15F18D73" w14:textId="77777777" w:rsidR="003A143E" w:rsidRDefault="003A143E" w:rsidP="00B5182C">
            <w:pPr>
              <w:pStyle w:val="ListParagraph"/>
              <w:ind w:left="0"/>
              <w:rPr>
                <w:rFonts w:asciiTheme="majorBidi" w:hAnsiTheme="majorBidi" w:cstheme="majorBidi"/>
                <w:b/>
                <w:bCs/>
                <w:sz w:val="24"/>
                <w:szCs w:val="24"/>
              </w:rPr>
            </w:pPr>
            <w:commentRangeStart w:id="35"/>
            <w:del w:id="36" w:author="Bush, Emily Catherine" w:date="2015-08-21T10:25:00Z">
              <w:r w:rsidDel="0072335A">
                <w:rPr>
                  <w:noProof/>
                </w:rPr>
                <w:drawing>
                  <wp:anchor distT="0" distB="0" distL="114300" distR="114300" simplePos="0" relativeHeight="251665408" behindDoc="0" locked="0" layoutInCell="1" allowOverlap="1" wp14:anchorId="43958216" wp14:editId="59AC5E42">
                    <wp:simplePos x="0" y="0"/>
                    <wp:positionH relativeFrom="column">
                      <wp:posOffset>-224790</wp:posOffset>
                    </wp:positionH>
                    <wp:positionV relativeFrom="paragraph">
                      <wp:posOffset>307975</wp:posOffset>
                    </wp:positionV>
                    <wp:extent cx="2249170" cy="1718945"/>
                    <wp:effectExtent l="55562" t="39688" r="54293" b="54292"/>
                    <wp:wrapSquare wrapText="bothSides"/>
                    <wp:docPr id="20"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2249170" cy="1718945"/>
                            </a:xfrm>
                            <a:prstGeom prst="rect">
                              <a:avLst/>
                            </a:prstGeom>
                            <a:scene3d>
                              <a:camera prst="orthographicFront">
                                <a:rot lat="10800000" lon="0" rev="0"/>
                              </a:camera>
                              <a:lightRig rig="threePt" dir="t"/>
                            </a:scene3d>
                          </pic:spPr>
                        </pic:pic>
                      </a:graphicData>
                    </a:graphic>
                    <wp14:sizeRelH relativeFrom="margin">
                      <wp14:pctWidth>0</wp14:pctWidth>
                    </wp14:sizeRelH>
                    <wp14:sizeRelV relativeFrom="margin">
                      <wp14:pctHeight>0</wp14:pctHeight>
                    </wp14:sizeRelV>
                  </wp:anchor>
                </w:drawing>
              </w:r>
            </w:del>
          </w:p>
        </w:tc>
        <w:tc>
          <w:tcPr>
            <w:tcW w:w="3051" w:type="dxa"/>
          </w:tcPr>
          <w:p w14:paraId="6ECC40E7" w14:textId="77777777" w:rsidR="003A143E" w:rsidRDefault="003A143E" w:rsidP="00B5182C">
            <w:pPr>
              <w:pStyle w:val="ListParagraph"/>
              <w:ind w:left="0"/>
              <w:rPr>
                <w:rFonts w:asciiTheme="majorBidi" w:hAnsiTheme="majorBidi" w:cstheme="majorBidi"/>
                <w:b/>
                <w:bCs/>
                <w:sz w:val="24"/>
                <w:szCs w:val="24"/>
              </w:rPr>
            </w:pPr>
            <w:del w:id="37" w:author="Bush, Emily Catherine" w:date="2015-08-21T10:25:00Z">
              <w:r w:rsidDel="0072335A">
                <w:rPr>
                  <w:noProof/>
                </w:rPr>
                <w:drawing>
                  <wp:anchor distT="0" distB="0" distL="114300" distR="114300" simplePos="0" relativeHeight="251666432" behindDoc="0" locked="0" layoutInCell="1" allowOverlap="1" wp14:anchorId="44A8E2C4" wp14:editId="1E105C69">
                    <wp:simplePos x="0" y="0"/>
                    <wp:positionH relativeFrom="column">
                      <wp:posOffset>-274955</wp:posOffset>
                    </wp:positionH>
                    <wp:positionV relativeFrom="paragraph">
                      <wp:posOffset>302895</wp:posOffset>
                    </wp:positionV>
                    <wp:extent cx="2249170" cy="1717675"/>
                    <wp:effectExtent l="0" t="953" r="0" b="0"/>
                    <wp:wrapSquare wrapText="bothSides"/>
                    <wp:docPr id="21"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2249170" cy="1717675"/>
                            </a:xfrm>
                            <a:prstGeom prst="rect">
                              <a:avLst/>
                            </a:prstGeom>
                          </pic:spPr>
                        </pic:pic>
                      </a:graphicData>
                    </a:graphic>
                    <wp14:sizeRelH relativeFrom="margin">
                      <wp14:pctWidth>0</wp14:pctWidth>
                    </wp14:sizeRelH>
                    <wp14:sizeRelV relativeFrom="margin">
                      <wp14:pctHeight>0</wp14:pctHeight>
                    </wp14:sizeRelV>
                  </wp:anchor>
                </w:drawing>
              </w:r>
            </w:del>
            <w:commentRangeEnd w:id="35"/>
            <w:r w:rsidR="0072335A">
              <w:rPr>
                <w:rStyle w:val="CommentReference"/>
              </w:rPr>
              <w:commentReference w:id="35"/>
            </w:r>
          </w:p>
        </w:tc>
      </w:tr>
    </w:tbl>
    <w:p w14:paraId="13D53B04" w14:textId="77777777" w:rsidR="0072335A" w:rsidRPr="0072335A" w:rsidRDefault="00453AB7" w:rsidP="003A143E">
      <w:pPr>
        <w:pStyle w:val="ListParagraph"/>
        <w:numPr>
          <w:ilvl w:val="0"/>
          <w:numId w:val="2"/>
        </w:numPr>
        <w:spacing w:after="0"/>
        <w:rPr>
          <w:ins w:id="38" w:author="Bush, Emily Catherine" w:date="2015-08-21T10:24:00Z"/>
          <w:rFonts w:asciiTheme="majorBidi" w:hAnsiTheme="majorBidi" w:cstheme="majorBidi"/>
          <w:b/>
          <w:bCs/>
          <w:sz w:val="24"/>
          <w:szCs w:val="24"/>
          <w:rPrChange w:id="39" w:author="Bush, Emily Catherine" w:date="2015-08-21T10:24:00Z">
            <w:rPr>
              <w:ins w:id="40" w:author="Bush, Emily Catherine" w:date="2015-08-21T10:24:00Z"/>
              <w:rFonts w:asciiTheme="majorBidi" w:hAnsiTheme="majorBidi" w:cstheme="majorBidi"/>
              <w:sz w:val="24"/>
              <w:szCs w:val="24"/>
            </w:rPr>
          </w:rPrChange>
        </w:rPr>
      </w:pPr>
      <w:r w:rsidRPr="00453AB7">
        <w:rPr>
          <w:rFonts w:asciiTheme="majorBidi" w:hAnsiTheme="majorBidi" w:cstheme="majorBidi"/>
          <w:color w:val="4472C4" w:themeColor="accent5"/>
          <w:sz w:val="24"/>
          <w:szCs w:val="24"/>
        </w:rPr>
        <w:t>Researcher 1</w:t>
      </w:r>
      <w:r>
        <w:rPr>
          <w:rFonts w:asciiTheme="majorBidi" w:hAnsiTheme="majorBidi" w:cstheme="majorBidi"/>
          <w:sz w:val="24"/>
          <w:szCs w:val="24"/>
        </w:rPr>
        <w:t xml:space="preserve"> will</w:t>
      </w:r>
      <w:r w:rsidRPr="00B5182C">
        <w:rPr>
          <w:rFonts w:asciiTheme="majorBidi" w:hAnsiTheme="majorBidi" w:cstheme="majorBidi"/>
          <w:sz w:val="24"/>
          <w:szCs w:val="24"/>
        </w:rPr>
        <w:t xml:space="preserve"> </w:t>
      </w:r>
      <w:r>
        <w:rPr>
          <w:rFonts w:asciiTheme="majorBidi" w:hAnsiTheme="majorBidi" w:cstheme="majorBidi"/>
          <w:sz w:val="24"/>
          <w:szCs w:val="24"/>
        </w:rPr>
        <w:t>r</w:t>
      </w:r>
      <w:r w:rsidR="00B5182C" w:rsidRPr="003A143E">
        <w:rPr>
          <w:rFonts w:asciiTheme="majorBidi" w:hAnsiTheme="majorBidi" w:cstheme="majorBidi"/>
          <w:sz w:val="24"/>
          <w:szCs w:val="24"/>
        </w:rPr>
        <w:t>oll the MR patient table to the center of the open floor space.</w:t>
      </w:r>
      <w:r w:rsidR="00AA6AC3" w:rsidRPr="003A143E">
        <w:rPr>
          <w:rFonts w:asciiTheme="majorBidi" w:hAnsiTheme="majorBidi" w:cstheme="majorBidi"/>
          <w:sz w:val="24"/>
          <w:szCs w:val="24"/>
        </w:rPr>
        <w:t xml:space="preserve"> </w:t>
      </w:r>
    </w:p>
    <w:p w14:paraId="7645BF73" w14:textId="77777777" w:rsidR="00B5182C" w:rsidRPr="00453AB7" w:rsidRDefault="0072335A" w:rsidP="0072335A">
      <w:pPr>
        <w:pStyle w:val="ListParagraph"/>
        <w:numPr>
          <w:ilvl w:val="1"/>
          <w:numId w:val="2"/>
        </w:numPr>
        <w:spacing w:after="0"/>
        <w:rPr>
          <w:rFonts w:asciiTheme="majorBidi" w:hAnsiTheme="majorBidi" w:cstheme="majorBidi"/>
          <w:b/>
          <w:bCs/>
          <w:sz w:val="24"/>
          <w:szCs w:val="24"/>
        </w:rPr>
        <w:pPrChange w:id="41" w:author="Bush, Emily Catherine" w:date="2015-08-21T10:24:00Z">
          <w:pPr>
            <w:pStyle w:val="ListParagraph"/>
            <w:numPr>
              <w:numId w:val="2"/>
            </w:numPr>
            <w:spacing w:after="0"/>
            <w:ind w:hanging="360"/>
          </w:pPr>
        </w:pPrChange>
      </w:pPr>
      <w:ins w:id="42" w:author="Bush, Emily Catherine" w:date="2015-08-21T10:24:00Z">
        <w:r w:rsidRPr="0072335A">
          <w:rPr>
            <w:rFonts w:asciiTheme="majorBidi" w:hAnsiTheme="majorBidi" w:cstheme="majorBidi"/>
            <w:b/>
            <w:i/>
            <w:color w:val="4472C4" w:themeColor="accent5"/>
            <w:sz w:val="24"/>
            <w:szCs w:val="24"/>
            <w:rPrChange w:id="43" w:author="Bush, Emily Catherine" w:date="2015-08-21T10:25:00Z">
              <w:rPr>
                <w:rFonts w:asciiTheme="majorBidi" w:hAnsiTheme="majorBidi" w:cstheme="majorBidi"/>
                <w:color w:val="4472C4" w:themeColor="accent5"/>
                <w:sz w:val="24"/>
                <w:szCs w:val="24"/>
              </w:rPr>
            </w:rPrChange>
          </w:rPr>
          <w:t>NOTE:</w:t>
        </w:r>
        <w:r>
          <w:rPr>
            <w:rFonts w:asciiTheme="majorBidi" w:hAnsiTheme="majorBidi" w:cstheme="majorBidi"/>
            <w:color w:val="4472C4" w:themeColor="accent5"/>
            <w:sz w:val="24"/>
            <w:szCs w:val="24"/>
          </w:rPr>
          <w:t xml:space="preserve"> </w:t>
        </w:r>
      </w:ins>
      <w:r w:rsidR="00AA6AC3" w:rsidRPr="003A143E">
        <w:rPr>
          <w:rFonts w:asciiTheme="majorBidi" w:hAnsiTheme="majorBidi" w:cstheme="majorBidi"/>
          <w:sz w:val="24"/>
          <w:szCs w:val="24"/>
        </w:rPr>
        <w:t>Space should be left available to</w:t>
      </w:r>
      <w:r w:rsidR="00834475" w:rsidRPr="003A143E">
        <w:rPr>
          <w:rFonts w:asciiTheme="majorBidi" w:hAnsiTheme="majorBidi" w:cstheme="majorBidi"/>
          <w:sz w:val="24"/>
          <w:szCs w:val="24"/>
        </w:rPr>
        <w:t xml:space="preserve"> open the door,</w:t>
      </w:r>
      <w:r w:rsidR="00AA6AC3" w:rsidRPr="003A143E">
        <w:rPr>
          <w:rFonts w:asciiTheme="majorBidi" w:hAnsiTheme="majorBidi" w:cstheme="majorBidi"/>
          <w:sz w:val="24"/>
          <w:szCs w:val="24"/>
        </w:rPr>
        <w:t xml:space="preserve"> access the table and chairs</w:t>
      </w:r>
      <w:r w:rsidR="00834475" w:rsidRPr="003A143E">
        <w:rPr>
          <w:rFonts w:asciiTheme="majorBidi" w:hAnsiTheme="majorBidi" w:cstheme="majorBidi"/>
          <w:sz w:val="24"/>
          <w:szCs w:val="24"/>
        </w:rPr>
        <w:t>,</w:t>
      </w:r>
      <w:r w:rsidR="00AA6AC3" w:rsidRPr="003A143E">
        <w:rPr>
          <w:rFonts w:asciiTheme="majorBidi" w:hAnsiTheme="majorBidi" w:cstheme="majorBidi"/>
          <w:sz w:val="24"/>
          <w:szCs w:val="24"/>
        </w:rPr>
        <w:t xml:space="preserve"> and also</w:t>
      </w:r>
      <w:r w:rsidR="00834475" w:rsidRPr="003A143E">
        <w:rPr>
          <w:rFonts w:asciiTheme="majorBidi" w:hAnsiTheme="majorBidi" w:cstheme="majorBidi"/>
          <w:sz w:val="24"/>
          <w:szCs w:val="24"/>
        </w:rPr>
        <w:t xml:space="preserve"> access</w:t>
      </w:r>
      <w:r w:rsidR="00AA6AC3" w:rsidRPr="003A143E">
        <w:rPr>
          <w:rFonts w:asciiTheme="majorBidi" w:hAnsiTheme="majorBidi" w:cstheme="majorBidi"/>
          <w:sz w:val="24"/>
          <w:szCs w:val="24"/>
        </w:rPr>
        <w:t xml:space="preserve"> the scale.</w:t>
      </w:r>
      <w:r w:rsidR="00B5182C" w:rsidRPr="003A143E">
        <w:rPr>
          <w:rFonts w:asciiTheme="majorBidi" w:hAnsiTheme="majorBidi" w:cstheme="majorBidi"/>
          <w:sz w:val="24"/>
          <w:szCs w:val="24"/>
        </w:rPr>
        <w:t xml:space="preserve"> </w:t>
      </w:r>
      <w:del w:id="44" w:author="Bush, Emily Catherine" w:date="2015-08-21T10:25:00Z">
        <w:r w:rsidR="00B5182C" w:rsidRPr="00453AB7" w:rsidDel="0072335A">
          <w:rPr>
            <w:rFonts w:asciiTheme="majorBidi" w:hAnsiTheme="majorBidi" w:cstheme="majorBidi"/>
            <w:sz w:val="24"/>
            <w:szCs w:val="24"/>
          </w:rPr>
          <w:delText>[</w:delText>
        </w:r>
        <w:r w:rsidR="00AA6AC3" w:rsidRPr="00453AB7" w:rsidDel="0072335A">
          <w:rPr>
            <w:rFonts w:asciiTheme="majorBidi" w:hAnsiTheme="majorBidi" w:cstheme="majorBidi"/>
            <w:sz w:val="24"/>
            <w:szCs w:val="24"/>
          </w:rPr>
          <w:delText xml:space="preserve">Provides space for the subject to get on </w:delText>
        </w:r>
        <w:r w:rsidR="00A8162C" w:rsidRPr="00453AB7" w:rsidDel="0072335A">
          <w:rPr>
            <w:rFonts w:asciiTheme="majorBidi" w:hAnsiTheme="majorBidi" w:cstheme="majorBidi"/>
            <w:sz w:val="24"/>
            <w:szCs w:val="24"/>
          </w:rPr>
          <w:delText xml:space="preserve">and off </w:delText>
        </w:r>
        <w:r w:rsidR="00AA6AC3" w:rsidRPr="00453AB7" w:rsidDel="0072335A">
          <w:rPr>
            <w:rFonts w:asciiTheme="majorBidi" w:hAnsiTheme="majorBidi" w:cstheme="majorBidi"/>
            <w:sz w:val="24"/>
            <w:szCs w:val="24"/>
          </w:rPr>
          <w:delText xml:space="preserve">the table, and space for the researchers to access the force device, and straps, and to move fully around the subject when </w:delText>
        </w:r>
        <w:r w:rsidR="00A8162C" w:rsidRPr="00453AB7" w:rsidDel="0072335A">
          <w:rPr>
            <w:rFonts w:asciiTheme="majorBidi" w:hAnsiTheme="majorBidi" w:cstheme="majorBidi"/>
            <w:sz w:val="24"/>
            <w:szCs w:val="24"/>
          </w:rPr>
          <w:delText>the subject is</w:delText>
        </w:r>
        <w:r w:rsidR="00AA6AC3" w:rsidRPr="00453AB7" w:rsidDel="0072335A">
          <w:rPr>
            <w:rFonts w:asciiTheme="majorBidi" w:hAnsiTheme="majorBidi" w:cstheme="majorBidi"/>
            <w:sz w:val="24"/>
            <w:szCs w:val="24"/>
          </w:rPr>
          <w:delText xml:space="preserve"> on the table.</w:delText>
        </w:r>
        <w:r w:rsidR="00B5182C" w:rsidRPr="00453AB7" w:rsidDel="0072335A">
          <w:rPr>
            <w:rFonts w:asciiTheme="majorBidi" w:hAnsiTheme="majorBidi" w:cstheme="majorBidi"/>
            <w:sz w:val="24"/>
            <w:szCs w:val="24"/>
          </w:rPr>
          <w:delText>]</w:delText>
        </w:r>
      </w:del>
    </w:p>
    <w:p w14:paraId="6CCE850D" w14:textId="77777777" w:rsidR="00BF52C2" w:rsidRDefault="00BF52C2" w:rsidP="00BF52C2">
      <w:pPr>
        <w:spacing w:after="0"/>
        <w:ind w:firstLine="720"/>
        <w:rPr>
          <w:rFonts w:asciiTheme="majorBidi" w:hAnsiTheme="majorBidi" w:cstheme="majorBidi"/>
          <w:sz w:val="24"/>
          <w:szCs w:val="24"/>
        </w:rPr>
      </w:pPr>
    </w:p>
    <w:p w14:paraId="49D341AD" w14:textId="77777777" w:rsidR="00AA6AC3" w:rsidRDefault="006D164B" w:rsidP="00BF52C2">
      <w:pPr>
        <w:pStyle w:val="ListParagraph"/>
        <w:spacing w:after="0"/>
        <w:rPr>
          <w:rFonts w:asciiTheme="majorBidi" w:hAnsiTheme="majorBidi" w:cstheme="majorBidi"/>
          <w:b/>
          <w:bCs/>
          <w:sz w:val="24"/>
          <w:szCs w:val="24"/>
        </w:rPr>
      </w:pPr>
      <w:del w:id="45" w:author="Bush, Emily Catherine" w:date="2015-08-21T10:25:00Z">
        <w:r w:rsidDel="0072335A">
          <w:rPr>
            <w:rFonts w:asciiTheme="majorBidi" w:hAnsiTheme="majorBidi" w:cstheme="majorBidi"/>
            <w:b/>
            <w:bCs/>
            <w:noProof/>
            <w:sz w:val="24"/>
            <w:szCs w:val="24"/>
          </w:rPr>
          <w:lastRenderedPageBreak/>
          <w:drawing>
            <wp:inline distT="0" distB="0" distL="0" distR="0" wp14:anchorId="0A93E920" wp14:editId="67631C15">
              <wp:extent cx="2761488" cy="1554480"/>
              <wp:effectExtent l="0" t="6350" r="0" b="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Table Head.jp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2761488" cy="1554480"/>
                      </a:xfrm>
                      <a:prstGeom prst="rect">
                        <a:avLst/>
                      </a:prstGeom>
                    </pic:spPr>
                  </pic:pic>
                </a:graphicData>
              </a:graphic>
            </wp:inline>
          </w:drawing>
        </w:r>
        <w:commentRangeStart w:id="46"/>
        <w:r w:rsidDel="0072335A">
          <w:rPr>
            <w:rFonts w:asciiTheme="majorBidi" w:hAnsiTheme="majorBidi" w:cstheme="majorBidi"/>
            <w:b/>
            <w:bCs/>
            <w:noProof/>
            <w:sz w:val="24"/>
            <w:szCs w:val="24"/>
          </w:rPr>
          <w:drawing>
            <wp:inline distT="0" distB="0" distL="0" distR="0" wp14:anchorId="74B5EE80" wp14:editId="028B93D9">
              <wp:extent cx="2761488" cy="1554480"/>
              <wp:effectExtent l="0" t="6350" r="0" b="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Table Foot.jp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2761488" cy="1554480"/>
                      </a:xfrm>
                      <a:prstGeom prst="rect">
                        <a:avLst/>
                      </a:prstGeom>
                    </pic:spPr>
                  </pic:pic>
                </a:graphicData>
              </a:graphic>
            </wp:inline>
          </w:drawing>
        </w:r>
      </w:del>
      <w:commentRangeEnd w:id="46"/>
      <w:r w:rsidR="0072335A">
        <w:rPr>
          <w:rStyle w:val="CommentReference"/>
        </w:rPr>
        <w:commentReference w:id="46"/>
      </w:r>
    </w:p>
    <w:p w14:paraId="488B70B9" w14:textId="77777777" w:rsidR="006D164B" w:rsidRDefault="006D164B" w:rsidP="00BF52C2">
      <w:pPr>
        <w:pStyle w:val="ListParagraph"/>
        <w:spacing w:after="0"/>
        <w:rPr>
          <w:rFonts w:asciiTheme="majorBidi" w:hAnsiTheme="majorBidi" w:cstheme="majorBidi"/>
          <w:b/>
          <w:bCs/>
          <w:sz w:val="24"/>
          <w:szCs w:val="24"/>
        </w:rPr>
      </w:pPr>
    </w:p>
    <w:p w14:paraId="2870521C" w14:textId="77777777" w:rsidR="00AA6AC3" w:rsidRPr="00453AB7" w:rsidRDefault="00453AB7" w:rsidP="00BF52C2">
      <w:pPr>
        <w:pStyle w:val="ListParagraph"/>
        <w:numPr>
          <w:ilvl w:val="0"/>
          <w:numId w:val="2"/>
        </w:numPr>
        <w:spacing w:after="0"/>
        <w:rPr>
          <w:rFonts w:asciiTheme="majorBidi" w:hAnsiTheme="majorBidi" w:cstheme="majorBidi"/>
          <w:sz w:val="24"/>
          <w:szCs w:val="24"/>
        </w:rPr>
      </w:pPr>
      <w:r w:rsidRPr="00453AB7">
        <w:rPr>
          <w:rFonts w:asciiTheme="majorBidi" w:hAnsiTheme="majorBidi" w:cstheme="majorBidi"/>
          <w:color w:val="4472C4" w:themeColor="accent5"/>
          <w:sz w:val="24"/>
          <w:szCs w:val="24"/>
        </w:rPr>
        <w:t>Researcher 1</w:t>
      </w:r>
      <w:r>
        <w:rPr>
          <w:rFonts w:asciiTheme="majorBidi" w:hAnsiTheme="majorBidi" w:cstheme="majorBidi"/>
          <w:sz w:val="24"/>
          <w:szCs w:val="24"/>
        </w:rPr>
        <w:t xml:space="preserve"> will</w:t>
      </w:r>
      <w:r w:rsidRPr="00B5182C">
        <w:rPr>
          <w:rFonts w:asciiTheme="majorBidi" w:hAnsiTheme="majorBidi" w:cstheme="majorBidi"/>
          <w:sz w:val="24"/>
          <w:szCs w:val="24"/>
        </w:rPr>
        <w:t xml:space="preserve"> </w:t>
      </w:r>
      <w:r>
        <w:rPr>
          <w:rFonts w:asciiTheme="majorBidi" w:hAnsiTheme="majorBidi" w:cstheme="majorBidi"/>
          <w:sz w:val="24"/>
          <w:szCs w:val="24"/>
        </w:rPr>
        <w:t>l</w:t>
      </w:r>
      <w:r w:rsidR="00AA6AC3" w:rsidRPr="00AA6AC3">
        <w:rPr>
          <w:rFonts w:asciiTheme="majorBidi" w:hAnsiTheme="majorBidi" w:cstheme="majorBidi"/>
          <w:sz w:val="24"/>
          <w:szCs w:val="24"/>
        </w:rPr>
        <w:t xml:space="preserve">ock all four table wheels. </w:t>
      </w:r>
      <w:r w:rsidR="00AA6AC3" w:rsidRPr="00453AB7">
        <w:rPr>
          <w:rFonts w:asciiTheme="majorBidi" w:hAnsiTheme="majorBidi" w:cstheme="majorBidi"/>
          <w:sz w:val="24"/>
          <w:szCs w:val="24"/>
        </w:rPr>
        <w:t xml:space="preserve">[Prevents table from </w:t>
      </w:r>
      <w:r w:rsidR="00BF52C2" w:rsidRPr="00453AB7">
        <w:rPr>
          <w:rFonts w:asciiTheme="majorBidi" w:hAnsiTheme="majorBidi" w:cstheme="majorBidi"/>
          <w:sz w:val="24"/>
          <w:szCs w:val="24"/>
        </w:rPr>
        <w:t>rolling</w:t>
      </w:r>
      <w:r w:rsidR="00AA6AC3" w:rsidRPr="00453AB7">
        <w:rPr>
          <w:rFonts w:asciiTheme="majorBidi" w:hAnsiTheme="majorBidi" w:cstheme="majorBidi"/>
          <w:sz w:val="24"/>
          <w:szCs w:val="24"/>
        </w:rPr>
        <w:t xml:space="preserve"> during subject mount/dismount and </w:t>
      </w:r>
      <w:r w:rsidR="00BF52C2" w:rsidRPr="00453AB7">
        <w:rPr>
          <w:rFonts w:asciiTheme="majorBidi" w:hAnsiTheme="majorBidi" w:cstheme="majorBidi"/>
          <w:sz w:val="24"/>
          <w:szCs w:val="24"/>
        </w:rPr>
        <w:t xml:space="preserve">during </w:t>
      </w:r>
      <w:r w:rsidR="00AA6AC3" w:rsidRPr="00453AB7">
        <w:rPr>
          <w:rFonts w:asciiTheme="majorBidi" w:hAnsiTheme="majorBidi" w:cstheme="majorBidi"/>
          <w:sz w:val="24"/>
          <w:szCs w:val="24"/>
        </w:rPr>
        <w:t>all contraction protocols.]</w:t>
      </w:r>
    </w:p>
    <w:p w14:paraId="780ABB09" w14:textId="77777777" w:rsidR="00BF52C2" w:rsidRDefault="00BF52C2" w:rsidP="00BF52C2">
      <w:pPr>
        <w:spacing w:after="0"/>
        <w:ind w:firstLine="720"/>
        <w:rPr>
          <w:rFonts w:asciiTheme="majorBidi" w:hAnsiTheme="majorBidi" w:cstheme="majorBidi"/>
          <w:sz w:val="24"/>
          <w:szCs w:val="24"/>
        </w:rPr>
      </w:pPr>
    </w:p>
    <w:p w14:paraId="4EB63152" w14:textId="77777777" w:rsidR="00B5182C" w:rsidRPr="00BF52C2" w:rsidRDefault="00630418" w:rsidP="00630418">
      <w:pPr>
        <w:spacing w:after="0"/>
        <w:ind w:firstLine="720"/>
        <w:rPr>
          <w:rFonts w:asciiTheme="majorBidi" w:hAnsiTheme="majorBidi" w:cstheme="majorBidi"/>
          <w:sz w:val="24"/>
          <w:szCs w:val="24"/>
        </w:rPr>
      </w:pPr>
      <w:commentRangeStart w:id="47"/>
      <w:r>
        <w:rPr>
          <w:noProof/>
        </w:rPr>
        <mc:AlternateContent>
          <mc:Choice Requires="wpg">
            <w:drawing>
              <wp:inline distT="0" distB="0" distL="0" distR="0" wp14:anchorId="3FB39C50" wp14:editId="6880708B">
                <wp:extent cx="1440612" cy="1834333"/>
                <wp:effectExtent l="0" t="0" r="7620" b="0"/>
                <wp:docPr id="4" name="Group 5"/>
                <wp:cNvGraphicFramePr/>
                <a:graphic xmlns:a="http://schemas.openxmlformats.org/drawingml/2006/main">
                  <a:graphicData uri="http://schemas.microsoft.com/office/word/2010/wordprocessingGroup">
                    <wpg:wgp>
                      <wpg:cNvGrpSpPr/>
                      <wpg:grpSpPr>
                        <a:xfrm>
                          <a:off x="0" y="0"/>
                          <a:ext cx="1440612" cy="1834333"/>
                          <a:chOff x="0" y="0"/>
                          <a:chExt cx="1216025" cy="1673225"/>
                        </a:xfrm>
                      </wpg:grpSpPr>
                      <pic:pic xmlns:pic="http://schemas.openxmlformats.org/drawingml/2006/picture">
                        <pic:nvPicPr>
                          <pic:cNvPr id="5" name="Picture 5"/>
                          <pic:cNvPicPr/>
                        </pic:nvPicPr>
                        <pic:blipFill>
                          <a:blip r:embed="rId15" cstate="print">
                            <a:extLst>
                              <a:ext uri="{28A0092B-C50C-407E-A947-70E740481C1C}">
                                <a14:useLocalDpi xmlns:a14="http://schemas.microsoft.com/office/drawing/2010/main" val="0"/>
                              </a:ext>
                            </a:extLst>
                          </a:blip>
                          <a:stretch>
                            <a:fillRect/>
                          </a:stretch>
                        </pic:blipFill>
                        <pic:spPr>
                          <a:xfrm rot="5400000">
                            <a:off x="-228600" y="228600"/>
                            <a:ext cx="1673225" cy="1216025"/>
                          </a:xfrm>
                          <a:prstGeom prst="rect">
                            <a:avLst/>
                          </a:prstGeom>
                        </pic:spPr>
                      </pic:pic>
                      <wps:wsp>
                        <wps:cNvPr id="6" name="TextBox 4"/>
                        <wps:cNvSpPr txBox="1"/>
                        <wps:spPr>
                          <a:xfrm>
                            <a:off x="136671" y="1303893"/>
                            <a:ext cx="1071880" cy="354330"/>
                          </a:xfrm>
                          <a:prstGeom prst="rect">
                            <a:avLst/>
                          </a:prstGeom>
                          <a:noFill/>
                        </wps:spPr>
                        <wps:txbx>
                          <w:txbxContent>
                            <w:p w14:paraId="310C65C7" w14:textId="77777777" w:rsidR="002B2450" w:rsidRDefault="002B2450" w:rsidP="00630418">
                              <w:pPr>
                                <w:pStyle w:val="NormalWeb"/>
                                <w:spacing w:before="0" w:beforeAutospacing="0" w:after="0" w:afterAutospacing="0"/>
                              </w:pPr>
                              <w:r>
                                <w:rPr>
                                  <w:color w:val="000000" w:themeColor="text1"/>
                                  <w:kern w:val="24"/>
                                  <w:sz w:val="36"/>
                                  <w:szCs w:val="36"/>
                                </w:rPr>
                                <w:t>Unlocked</w:t>
                              </w:r>
                            </w:p>
                          </w:txbxContent>
                        </wps:txbx>
                        <wps:bodyPr wrap="square" rtlCol="0">
                          <a:noAutofit/>
                        </wps:bodyPr>
                      </wps:wsp>
                    </wpg:wgp>
                  </a:graphicData>
                </a:graphic>
              </wp:inline>
            </w:drawing>
          </mc:Choice>
          <mc:Fallback>
            <w:pict>
              <v:group w14:anchorId="3FB39C50" id="Group 5" o:spid="_x0000_s1026" style="width:113.45pt;height:144.45pt;mso-position-horizontal-relative:char;mso-position-vertical-relative:line" coordsize="12160,167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2286;top:2286;width:16732;height:1216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ZqmTAAAAA2gAAAA8AAABkcnMvZG93bnJldi54bWxEj0FrAjEUhO+C/yE8oTfNKlTK1ihiFbwU&#10;rIrn181zs7h52Sapxn9vhEKPw8x8w8wWybbiSj40jhWMRwUI4srphmsFx8Nm+AYiRGSNrWNScKcA&#10;i3m/N8NSuxt/0XUfa5EhHEpUYGLsSilDZchiGLmOOHtn5y3GLH0ttcdbhttWTopiKi02nBcMdrQy&#10;VF32vzZTPnfYfOzI/xzSaWvW3+P6lDZKvQzS8h1EpBT/w3/trVbwCs8r+QbI+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tmqZMAAAADaAAAADwAAAAAAAAAAAAAAAACfAgAA&#10;ZHJzL2Rvd25yZXYueG1sUEsFBgAAAAAEAAQA9wAAAIwDAAAAAA==&#10;">
                  <v:imagedata r:id="rId16" o:title=""/>
                </v:shape>
                <v:shapetype id="_x0000_t202" coordsize="21600,21600" o:spt="202" path="m,l,21600r21600,l21600,xe">
                  <v:stroke joinstyle="miter"/>
                  <v:path gradientshapeok="t" o:connecttype="rect"/>
                </v:shapetype>
                <v:shape id="TextBox 4" o:spid="_x0000_s1028" type="#_x0000_t202" style="position:absolute;left:1366;top:13038;width:10719;height:35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irK8EA&#10;AADaAAAADwAAAGRycy9kb3ducmV2LnhtbESPT4vCMBTE78J+h/AWvGmysopWoywuC54U/4K3R/Ns&#10;i81LabK2fnsjCB6HmfkNM1u0thQ3qn3hWMNXX4EgTp0pONNw2P/1xiB8QDZYOiYNd/KwmH90ZpgY&#10;1/CWbruQiQhhn6CGPIQqkdKnOVn0fVcRR+/iaoshyjqTpsYmwm0pB0qNpMWC40KOFS1zSq+7f6vh&#10;uL6cT99qk/3aYdW4Vkm2E6l197P9mYII1IZ3+NVeGQ0jeF6JN0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WoqyvBAAAA2gAAAA8AAAAAAAAAAAAAAAAAmAIAAGRycy9kb3du&#10;cmV2LnhtbFBLBQYAAAAABAAEAPUAAACGAwAAAAA=&#10;" filled="f" stroked="f">
                  <v:textbox>
                    <w:txbxContent>
                      <w:p w14:paraId="310C65C7" w14:textId="77777777" w:rsidR="002B2450" w:rsidRDefault="002B2450" w:rsidP="00630418">
                        <w:pPr>
                          <w:pStyle w:val="NormalWeb"/>
                          <w:spacing w:before="0" w:beforeAutospacing="0" w:after="0" w:afterAutospacing="0"/>
                        </w:pPr>
                        <w:r>
                          <w:rPr>
                            <w:color w:val="000000" w:themeColor="text1"/>
                            <w:kern w:val="24"/>
                            <w:sz w:val="36"/>
                            <w:szCs w:val="36"/>
                          </w:rPr>
                          <w:t>Unlocked</w:t>
                        </w:r>
                      </w:p>
                    </w:txbxContent>
                  </v:textbox>
                </v:shape>
                <w10:anchorlock/>
              </v:group>
            </w:pict>
          </mc:Fallback>
        </mc:AlternateContent>
      </w:r>
      <w:commentRangeEnd w:id="47"/>
      <w:r w:rsidR="0072335A">
        <w:rPr>
          <w:rStyle w:val="CommentReference"/>
        </w:rPr>
        <w:commentReference w:id="47"/>
      </w:r>
      <w:r w:rsidR="00BC7AE5" w:rsidRPr="00BC7AE5">
        <w:rPr>
          <w:noProof/>
          <w:lang w:bidi="he-IL"/>
        </w:rPr>
        <w:t xml:space="preserve"> </w:t>
      </w:r>
      <w:r>
        <w:rPr>
          <w:noProof/>
        </w:rPr>
        <mc:AlternateContent>
          <mc:Choice Requires="wpg">
            <w:drawing>
              <wp:inline distT="0" distB="0" distL="0" distR="0" wp14:anchorId="6723E00D" wp14:editId="665740B7">
                <wp:extent cx="1360967" cy="1833975"/>
                <wp:effectExtent l="0" t="0" r="0" b="0"/>
                <wp:docPr id="9" name="Group 8"/>
                <wp:cNvGraphicFramePr/>
                <a:graphic xmlns:a="http://schemas.openxmlformats.org/drawingml/2006/main">
                  <a:graphicData uri="http://schemas.microsoft.com/office/word/2010/wordprocessingGroup">
                    <wpg:wgp>
                      <wpg:cNvGrpSpPr/>
                      <wpg:grpSpPr>
                        <a:xfrm>
                          <a:off x="0" y="0"/>
                          <a:ext cx="1360967" cy="1833975"/>
                          <a:chOff x="0" y="0"/>
                          <a:chExt cx="1217930" cy="1673225"/>
                        </a:xfrm>
                      </wpg:grpSpPr>
                      <pic:pic xmlns:pic="http://schemas.openxmlformats.org/drawingml/2006/picture">
                        <pic:nvPicPr>
                          <pic:cNvPr id="2" name="Picture 2"/>
                          <pic:cNvPicPr/>
                        </pic:nvPicPr>
                        <pic:blipFill>
                          <a:blip r:embed="rId17" cstate="print">
                            <a:extLst>
                              <a:ext uri="{28A0092B-C50C-407E-A947-70E740481C1C}">
                                <a14:useLocalDpi xmlns:a14="http://schemas.microsoft.com/office/drawing/2010/main" val="0"/>
                              </a:ext>
                            </a:extLst>
                          </a:blip>
                          <a:stretch>
                            <a:fillRect/>
                          </a:stretch>
                        </pic:blipFill>
                        <pic:spPr>
                          <a:xfrm rot="5400000">
                            <a:off x="-227648" y="227648"/>
                            <a:ext cx="1673225" cy="1217930"/>
                          </a:xfrm>
                          <a:prstGeom prst="rect">
                            <a:avLst/>
                          </a:prstGeom>
                        </pic:spPr>
                      </pic:pic>
                      <wps:wsp>
                        <wps:cNvPr id="3" name="TextBox 7"/>
                        <wps:cNvSpPr txBox="1"/>
                        <wps:spPr>
                          <a:xfrm>
                            <a:off x="221098" y="1296615"/>
                            <a:ext cx="868680" cy="354330"/>
                          </a:xfrm>
                          <a:prstGeom prst="rect">
                            <a:avLst/>
                          </a:prstGeom>
                          <a:noFill/>
                        </wps:spPr>
                        <wps:txbx>
                          <w:txbxContent>
                            <w:p w14:paraId="5377F23F" w14:textId="77777777" w:rsidR="002B2450" w:rsidRDefault="002B2450" w:rsidP="00630418">
                              <w:pPr>
                                <w:pStyle w:val="NormalWeb"/>
                                <w:spacing w:before="0" w:beforeAutospacing="0" w:after="0" w:afterAutospacing="0"/>
                              </w:pPr>
                              <w:r>
                                <w:rPr>
                                  <w:color w:val="000000" w:themeColor="text1"/>
                                  <w:kern w:val="24"/>
                                  <w:sz w:val="36"/>
                                  <w:szCs w:val="36"/>
                                </w:rPr>
                                <w:t>Locked</w:t>
                              </w:r>
                            </w:p>
                          </w:txbxContent>
                        </wps:txbx>
                        <wps:bodyPr wrap="square" rtlCol="0">
                          <a:noAutofit/>
                        </wps:bodyPr>
                      </wps:wsp>
                    </wpg:wgp>
                  </a:graphicData>
                </a:graphic>
              </wp:inline>
            </w:drawing>
          </mc:Choice>
          <mc:Fallback>
            <w:pict>
              <v:group w14:anchorId="6723E00D" id="Group 8" o:spid="_x0000_s1029" style="width:107.15pt;height:144.4pt;mso-position-horizontal-relative:char;mso-position-vertical-relative:line" coordsize="12179,167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">
                <v:shape id="Picture 2" o:spid="_x0000_s1030" type="#_x0000_t75" style="position:absolute;left:-2276;top:2276;width:16732;height:12179;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tgWm9AAAA2gAAAA8AAABkcnMvZG93bnJldi54bWxET82KwjAQvgu+QxhhL6LpeihaG0WEBT2J&#10;1gcYm7EtNpPSRFv36Y0gePz4/tN1b2rxoNZVlhX8TiMQxLnVFRcKztnfZA7CeWSNtWVS8CQH69Vw&#10;kGKibcdHepx8IUIIuwQVlN43iZQuL8mgm9qGOHBX2xr0AbaF1C12IdzUchZFsTRYcWgosaFtSfnt&#10;dDdhxsWNaVM/F2MdZ3s8UObj7l+pn1G/WYLw1Puv+OPeaQUzeF8JfpCrF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Qy2Bab0AAADaAAAADwAAAAAAAAAAAAAAAACfAgAAZHJz&#10;L2Rvd25yZXYueG1sUEsFBgAAAAAEAAQA9wAAAIkDAAAAAA==&#10;">
                  <v:imagedata r:id="rId18" o:title=""/>
                </v:shape>
                <v:shape id="TextBox 7" o:spid="_x0000_s1031" type="#_x0000_t202" style="position:absolute;left:2210;top:12966;width:8687;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8Is8MA&#10;AADaAAAADwAAAGRycy9kb3ducmV2LnhtbESPQWvCQBSE7wX/w/KE3nTX1pYas5GiCJ4sTVvB2yP7&#10;TILZtyG7mvTfdwWhx2FmvmHS1WAbcaXO1441zKYKBHHhTM2lhu+v7eQNhA/IBhvHpOGXPKyy0UOK&#10;iXE9f9I1D6WIEPYJaqhCaBMpfVGRRT91LXH0Tq6zGKLsSmk67CPcNvJJqVdpsea4UGFL64qKc36x&#10;Gn72p+Nhrj7KjX1pezcoyXYhtX4cD+9LEIGG8B++t3dGwzP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8Is8MAAADaAAAADwAAAAAAAAAAAAAAAACYAgAAZHJzL2Rv&#10;d25yZXYueG1sUEsFBgAAAAAEAAQA9QAAAIgDAAAAAA==&#10;" filled="f" stroked="f">
                  <v:textbox>
                    <w:txbxContent>
                      <w:p w14:paraId="5377F23F" w14:textId="77777777" w:rsidR="002B2450" w:rsidRDefault="002B2450" w:rsidP="00630418">
                        <w:pPr>
                          <w:pStyle w:val="NormalWeb"/>
                          <w:spacing w:before="0" w:beforeAutospacing="0" w:after="0" w:afterAutospacing="0"/>
                        </w:pPr>
                        <w:r>
                          <w:rPr>
                            <w:color w:val="000000" w:themeColor="text1"/>
                            <w:kern w:val="24"/>
                            <w:sz w:val="36"/>
                            <w:szCs w:val="36"/>
                          </w:rPr>
                          <w:t>Locked</w:t>
                        </w:r>
                      </w:p>
                    </w:txbxContent>
                  </v:textbox>
                </v:shape>
                <w10:anchorlock/>
              </v:group>
            </w:pict>
          </mc:Fallback>
        </mc:AlternateContent>
      </w:r>
    </w:p>
    <w:p w14:paraId="3E8EE3BE" w14:textId="77777777" w:rsidR="00BF52C2" w:rsidRDefault="00BF52C2" w:rsidP="00BF52C2">
      <w:pPr>
        <w:pStyle w:val="ListParagraph"/>
        <w:spacing w:after="0"/>
        <w:rPr>
          <w:rFonts w:asciiTheme="majorBidi" w:hAnsiTheme="majorBidi" w:cstheme="majorBidi"/>
          <w:sz w:val="24"/>
          <w:szCs w:val="24"/>
        </w:rPr>
      </w:pPr>
    </w:p>
    <w:p w14:paraId="0AC3B868" w14:textId="77777777" w:rsidR="0072335A" w:rsidRDefault="00453AB7" w:rsidP="0072335A">
      <w:pPr>
        <w:pStyle w:val="ListParagraph"/>
        <w:numPr>
          <w:ilvl w:val="0"/>
          <w:numId w:val="2"/>
        </w:numPr>
        <w:spacing w:after="0"/>
        <w:rPr>
          <w:ins w:id="48" w:author="Bush, Emily Catherine" w:date="2015-08-21T10:28:00Z"/>
          <w:rFonts w:asciiTheme="majorBidi" w:hAnsiTheme="majorBidi" w:cstheme="majorBidi"/>
          <w:sz w:val="24"/>
          <w:szCs w:val="24"/>
        </w:rPr>
      </w:pPr>
      <w:r w:rsidRPr="00453AB7">
        <w:rPr>
          <w:rFonts w:asciiTheme="majorBidi" w:hAnsiTheme="majorBidi" w:cstheme="majorBidi"/>
          <w:color w:val="4472C4" w:themeColor="accent5"/>
          <w:sz w:val="24"/>
          <w:szCs w:val="24"/>
        </w:rPr>
        <w:t>Researcher 1</w:t>
      </w:r>
      <w:r>
        <w:rPr>
          <w:rFonts w:asciiTheme="majorBidi" w:hAnsiTheme="majorBidi" w:cstheme="majorBidi"/>
          <w:sz w:val="24"/>
          <w:szCs w:val="24"/>
        </w:rPr>
        <w:t xml:space="preserve"> will</w:t>
      </w:r>
      <w:r w:rsidRPr="00B5182C">
        <w:rPr>
          <w:rFonts w:asciiTheme="majorBidi" w:hAnsiTheme="majorBidi" w:cstheme="majorBidi"/>
          <w:sz w:val="24"/>
          <w:szCs w:val="24"/>
        </w:rPr>
        <w:t xml:space="preserve"> </w:t>
      </w:r>
      <w:del w:id="49" w:author="Bush, Emily Catherine" w:date="2015-08-21T10:28:00Z">
        <w:r w:rsidDel="0072335A">
          <w:rPr>
            <w:rFonts w:asciiTheme="majorBidi" w:hAnsiTheme="majorBidi" w:cstheme="majorBidi"/>
            <w:sz w:val="24"/>
            <w:szCs w:val="24"/>
          </w:rPr>
          <w:delText>a</w:delText>
        </w:r>
        <w:r w:rsidR="0043777C" w:rsidRPr="00E24986" w:rsidDel="0072335A">
          <w:rPr>
            <w:rFonts w:asciiTheme="majorBidi" w:hAnsiTheme="majorBidi" w:cstheme="majorBidi"/>
            <w:sz w:val="24"/>
            <w:szCs w:val="24"/>
          </w:rPr>
          <w:delText xml:space="preserve">ffix </w:delText>
        </w:r>
      </w:del>
      <w:ins w:id="50" w:author="Bush, Emily Catherine" w:date="2015-08-21T10:28:00Z">
        <w:r w:rsidR="0072335A">
          <w:rPr>
            <w:rFonts w:asciiTheme="majorBidi" w:hAnsiTheme="majorBidi" w:cstheme="majorBidi"/>
            <w:sz w:val="24"/>
            <w:szCs w:val="24"/>
          </w:rPr>
          <w:t>slide</w:t>
        </w:r>
        <w:r w:rsidR="0072335A" w:rsidRPr="00E24986">
          <w:rPr>
            <w:rFonts w:asciiTheme="majorBidi" w:hAnsiTheme="majorBidi" w:cstheme="majorBidi"/>
            <w:sz w:val="24"/>
            <w:szCs w:val="24"/>
          </w:rPr>
          <w:t xml:space="preserve"> </w:t>
        </w:r>
      </w:ins>
      <w:r w:rsidR="0043777C" w:rsidRPr="00E24986">
        <w:rPr>
          <w:rFonts w:asciiTheme="majorBidi" w:hAnsiTheme="majorBidi" w:cstheme="majorBidi"/>
          <w:sz w:val="24"/>
          <w:szCs w:val="24"/>
        </w:rPr>
        <w:t xml:space="preserve">subject straps </w:t>
      </w:r>
      <w:r w:rsidR="0043777C">
        <w:rPr>
          <w:rFonts w:asciiTheme="majorBidi" w:hAnsiTheme="majorBidi" w:cstheme="majorBidi"/>
          <w:sz w:val="24"/>
          <w:szCs w:val="24"/>
        </w:rPr>
        <w:t xml:space="preserve">and buckles </w:t>
      </w:r>
      <w:ins w:id="51" w:author="Bush, Emily Catherine" w:date="2015-08-21T10:28:00Z">
        <w:r w:rsidR="0072335A">
          <w:rPr>
            <w:rFonts w:asciiTheme="majorBidi" w:hAnsiTheme="majorBidi" w:cstheme="majorBidi"/>
            <w:sz w:val="24"/>
            <w:szCs w:val="24"/>
          </w:rPr>
          <w:t xml:space="preserve">on </w:t>
        </w:r>
      </w:ins>
      <w:r w:rsidR="0043777C" w:rsidRPr="00E24986">
        <w:rPr>
          <w:rFonts w:asciiTheme="majorBidi" w:hAnsiTheme="majorBidi" w:cstheme="majorBidi"/>
          <w:sz w:val="24"/>
          <w:szCs w:val="24"/>
        </w:rPr>
        <w:t>to the MR patient table</w:t>
      </w:r>
      <w:ins w:id="52" w:author="Bush, Emily Catherine" w:date="2015-08-21T10:29:00Z">
        <w:r w:rsidR="0072335A">
          <w:rPr>
            <w:rFonts w:asciiTheme="majorBidi" w:hAnsiTheme="majorBidi" w:cstheme="majorBidi"/>
            <w:sz w:val="24"/>
            <w:szCs w:val="24"/>
          </w:rPr>
          <w:t xml:space="preserve"> towards the exercise device half of the table</w:t>
        </w:r>
      </w:ins>
      <w:r w:rsidR="0043777C">
        <w:rPr>
          <w:rFonts w:asciiTheme="majorBidi" w:hAnsiTheme="majorBidi" w:cstheme="majorBidi"/>
          <w:sz w:val="24"/>
          <w:szCs w:val="24"/>
        </w:rPr>
        <w:t xml:space="preserve">. </w:t>
      </w:r>
    </w:p>
    <w:p w14:paraId="11863318" w14:textId="77777777" w:rsidR="0043777C" w:rsidRPr="00453AB7" w:rsidRDefault="0072335A" w:rsidP="0072335A">
      <w:pPr>
        <w:pStyle w:val="ListParagraph"/>
        <w:numPr>
          <w:ilvl w:val="1"/>
          <w:numId w:val="2"/>
        </w:numPr>
        <w:spacing w:after="0"/>
        <w:rPr>
          <w:rFonts w:asciiTheme="majorBidi" w:hAnsiTheme="majorBidi" w:cstheme="majorBidi"/>
          <w:sz w:val="24"/>
          <w:szCs w:val="24"/>
        </w:rPr>
        <w:pPrChange w:id="53" w:author="Bush, Emily Catherine" w:date="2015-08-21T10:28:00Z">
          <w:pPr>
            <w:pStyle w:val="ListParagraph"/>
            <w:numPr>
              <w:numId w:val="2"/>
            </w:numPr>
            <w:spacing w:after="0"/>
            <w:ind w:hanging="360"/>
          </w:pPr>
        </w:pPrChange>
      </w:pPr>
      <w:ins w:id="54" w:author="Bush, Emily Catherine" w:date="2015-08-21T10:28:00Z">
        <w:r w:rsidRPr="0072335A">
          <w:rPr>
            <w:rFonts w:asciiTheme="majorBidi" w:hAnsiTheme="majorBidi" w:cstheme="majorBidi"/>
            <w:b/>
            <w:i/>
            <w:color w:val="4472C4" w:themeColor="accent5"/>
            <w:sz w:val="24"/>
            <w:szCs w:val="24"/>
            <w:rPrChange w:id="55" w:author="Bush, Emily Catherine" w:date="2015-08-21T10:28:00Z">
              <w:rPr>
                <w:rFonts w:asciiTheme="majorBidi" w:hAnsiTheme="majorBidi" w:cstheme="majorBidi"/>
                <w:color w:val="4472C4" w:themeColor="accent5"/>
                <w:sz w:val="24"/>
                <w:szCs w:val="24"/>
              </w:rPr>
            </w:rPrChange>
          </w:rPr>
          <w:t>NOTE:</w:t>
        </w:r>
      </w:ins>
      <w:ins w:id="56" w:author="Bush, Emily Catherine" w:date="2015-08-21T10:29:00Z">
        <w:r>
          <w:rPr>
            <w:rFonts w:asciiTheme="majorBidi" w:hAnsiTheme="majorBidi" w:cstheme="majorBidi"/>
            <w:b/>
            <w:i/>
            <w:color w:val="4472C4" w:themeColor="accent5"/>
            <w:sz w:val="24"/>
            <w:szCs w:val="24"/>
          </w:rPr>
          <w:t xml:space="preserve"> </w:t>
        </w:r>
      </w:ins>
      <w:r w:rsidR="0043777C">
        <w:rPr>
          <w:rFonts w:asciiTheme="majorBidi" w:hAnsiTheme="majorBidi" w:cstheme="majorBidi"/>
          <w:sz w:val="24"/>
          <w:szCs w:val="24"/>
        </w:rPr>
        <w:t>Alternate sides for buckles and straps</w:t>
      </w:r>
      <w:ins w:id="57" w:author="Bush, Emily Catherine" w:date="2015-08-21T10:30:00Z">
        <w:r>
          <w:rPr>
            <w:rFonts w:asciiTheme="majorBidi" w:hAnsiTheme="majorBidi" w:cstheme="majorBidi"/>
            <w:sz w:val="24"/>
            <w:szCs w:val="24"/>
          </w:rPr>
          <w:t xml:space="preserve"> and be</w:t>
        </w:r>
      </w:ins>
      <w:del w:id="58" w:author="Bush, Emily Catherine" w:date="2015-08-21T10:30:00Z">
        <w:r w:rsidR="0043777C" w:rsidDel="0072335A">
          <w:rPr>
            <w:rFonts w:asciiTheme="majorBidi" w:hAnsiTheme="majorBidi" w:cstheme="majorBidi"/>
            <w:sz w:val="24"/>
            <w:szCs w:val="24"/>
          </w:rPr>
          <w:delText>. Be</w:delText>
        </w:r>
      </w:del>
      <w:r w:rsidR="0043777C">
        <w:rPr>
          <w:rFonts w:asciiTheme="majorBidi" w:hAnsiTheme="majorBidi" w:cstheme="majorBidi"/>
          <w:sz w:val="24"/>
          <w:szCs w:val="24"/>
        </w:rPr>
        <w:t xml:space="preserve"> sure to insert the straps with the Velcro side up to facilitate strap tightening and closure. </w:t>
      </w:r>
      <w:del w:id="59" w:author="Bush, Emily Catherine" w:date="2015-08-21T10:30:00Z">
        <w:r w:rsidR="0043777C" w:rsidDel="0072335A">
          <w:rPr>
            <w:rFonts w:asciiTheme="majorBidi" w:hAnsiTheme="majorBidi" w:cstheme="majorBidi"/>
            <w:sz w:val="24"/>
            <w:szCs w:val="24"/>
          </w:rPr>
          <w:delText xml:space="preserve">Both strap sets should be placed towards the exercise device half of the table.  </w:delText>
        </w:r>
      </w:del>
      <w:del w:id="60" w:author="Bush, Emily Catherine" w:date="2015-08-21T10:31:00Z">
        <w:r w:rsidR="0043777C" w:rsidRPr="00453AB7" w:rsidDel="0072335A">
          <w:rPr>
            <w:rFonts w:asciiTheme="majorBidi" w:hAnsiTheme="majorBidi" w:cstheme="majorBidi"/>
            <w:sz w:val="24"/>
            <w:szCs w:val="24"/>
          </w:rPr>
          <w:delText>[</w:delText>
        </w:r>
      </w:del>
      <w:r w:rsidR="0043777C" w:rsidRPr="00453AB7">
        <w:rPr>
          <w:rFonts w:asciiTheme="majorBidi" w:hAnsiTheme="majorBidi" w:cstheme="majorBidi"/>
          <w:sz w:val="24"/>
          <w:szCs w:val="24"/>
        </w:rPr>
        <w:t>These straps are intended to secure the subject’s hips and thighs.</w:t>
      </w:r>
      <w:del w:id="61" w:author="Bush, Emily Catherine" w:date="2015-08-21T10:31:00Z">
        <w:r w:rsidR="0043777C" w:rsidRPr="00453AB7" w:rsidDel="0072335A">
          <w:rPr>
            <w:rFonts w:asciiTheme="majorBidi" w:hAnsiTheme="majorBidi" w:cstheme="majorBidi"/>
            <w:sz w:val="24"/>
            <w:szCs w:val="24"/>
          </w:rPr>
          <w:delText xml:space="preserve">] </w:delText>
        </w:r>
      </w:del>
    </w:p>
    <w:p w14:paraId="6462D3DE" w14:textId="77777777" w:rsidR="0043777C" w:rsidRDefault="0043777C" w:rsidP="0043777C">
      <w:pPr>
        <w:spacing w:after="0"/>
        <w:rPr>
          <w:rFonts w:asciiTheme="majorBidi" w:hAnsiTheme="majorBidi" w:cstheme="majorBidi"/>
          <w:sz w:val="24"/>
          <w:szCs w:val="24"/>
        </w:rPr>
      </w:pPr>
    </w:p>
    <w:tbl>
      <w:tblPr>
        <w:tblStyle w:val="TableGrid"/>
        <w:tblW w:w="9350" w:type="dxa"/>
        <w:tblInd w:w="7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56D7D" w14:paraId="08FF3D68" w14:textId="77777777" w:rsidTr="00F93935">
        <w:tc>
          <w:tcPr>
            <w:tcW w:w="4675" w:type="dxa"/>
          </w:tcPr>
          <w:p w14:paraId="3E66D5AC" w14:textId="77777777" w:rsidR="00E56D7D" w:rsidRDefault="00795639" w:rsidP="0043777C">
            <w:pPr>
              <w:rPr>
                <w:rFonts w:asciiTheme="majorBidi" w:hAnsiTheme="majorBidi" w:cstheme="majorBidi"/>
                <w:sz w:val="24"/>
                <w:szCs w:val="24"/>
              </w:rPr>
            </w:pPr>
            <w:commentRangeStart w:id="62"/>
            <w:r>
              <w:rPr>
                <w:rFonts w:asciiTheme="majorBidi" w:hAnsiTheme="majorBidi" w:cstheme="majorBidi"/>
                <w:noProof/>
                <w:sz w:val="24"/>
                <w:szCs w:val="24"/>
              </w:rPr>
              <w:lastRenderedPageBreak/>
              <w:drawing>
                <wp:inline distT="0" distB="0" distL="0" distR="0" wp14:anchorId="359DD0BE" wp14:editId="025DC858">
                  <wp:extent cx="2824814" cy="158895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rticipant_straps 3.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28873" cy="1591241"/>
                          </a:xfrm>
                          <a:prstGeom prst="rect">
                            <a:avLst/>
                          </a:prstGeom>
                        </pic:spPr>
                      </pic:pic>
                    </a:graphicData>
                  </a:graphic>
                </wp:inline>
              </w:drawing>
            </w:r>
            <w:commentRangeEnd w:id="62"/>
            <w:r w:rsidR="006603E8">
              <w:rPr>
                <w:rStyle w:val="CommentReference"/>
              </w:rPr>
              <w:commentReference w:id="62"/>
            </w:r>
          </w:p>
        </w:tc>
        <w:tc>
          <w:tcPr>
            <w:tcW w:w="4675" w:type="dxa"/>
          </w:tcPr>
          <w:p w14:paraId="0A200227" w14:textId="77777777" w:rsidR="00E56D7D" w:rsidRDefault="00795639" w:rsidP="0043777C">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291E0F4" wp14:editId="116FEE99">
                  <wp:extent cx="2825496" cy="1591056"/>
                  <wp:effectExtent l="0" t="0" r="0" b="9525"/>
                  <wp:docPr id="30"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Participant_straps 4.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25496" cy="1591056"/>
                          </a:xfrm>
                          <a:prstGeom prst="rect">
                            <a:avLst/>
                          </a:prstGeom>
                        </pic:spPr>
                      </pic:pic>
                    </a:graphicData>
                  </a:graphic>
                </wp:inline>
              </w:drawing>
            </w:r>
          </w:p>
        </w:tc>
      </w:tr>
    </w:tbl>
    <w:p w14:paraId="42E36AD7" w14:textId="77777777" w:rsidR="0043777C" w:rsidRDefault="0043777C" w:rsidP="0043777C">
      <w:pPr>
        <w:pStyle w:val="ListParagraph"/>
        <w:spacing w:after="0"/>
        <w:rPr>
          <w:rFonts w:asciiTheme="majorBidi" w:hAnsiTheme="majorBidi" w:cstheme="majorBidi"/>
          <w:sz w:val="24"/>
          <w:szCs w:val="24"/>
        </w:rPr>
      </w:pPr>
    </w:p>
    <w:p w14:paraId="29868C74" w14:textId="77777777" w:rsidR="001B7686" w:rsidRPr="00453AB7" w:rsidRDefault="00453AB7" w:rsidP="00516983">
      <w:pPr>
        <w:pStyle w:val="ListParagraph"/>
        <w:numPr>
          <w:ilvl w:val="0"/>
          <w:numId w:val="2"/>
        </w:numPr>
        <w:spacing w:after="0"/>
        <w:rPr>
          <w:rFonts w:asciiTheme="majorBidi" w:hAnsiTheme="majorBidi" w:cstheme="majorBidi"/>
          <w:sz w:val="24"/>
          <w:szCs w:val="24"/>
        </w:rPr>
      </w:pPr>
      <w:commentRangeStart w:id="63"/>
      <w:r w:rsidRPr="00453AB7">
        <w:rPr>
          <w:rFonts w:asciiTheme="majorBidi" w:hAnsiTheme="majorBidi" w:cstheme="majorBidi"/>
          <w:color w:val="4472C4" w:themeColor="accent5"/>
          <w:sz w:val="24"/>
          <w:szCs w:val="24"/>
        </w:rPr>
        <w:t>Researcher 1</w:t>
      </w:r>
      <w:r>
        <w:rPr>
          <w:rFonts w:asciiTheme="majorBidi" w:hAnsiTheme="majorBidi" w:cstheme="majorBidi"/>
          <w:sz w:val="24"/>
          <w:szCs w:val="24"/>
        </w:rPr>
        <w:t xml:space="preserve"> will</w:t>
      </w:r>
      <w:r w:rsidRPr="00B5182C">
        <w:rPr>
          <w:rFonts w:asciiTheme="majorBidi" w:hAnsiTheme="majorBidi" w:cstheme="majorBidi"/>
          <w:sz w:val="24"/>
          <w:szCs w:val="24"/>
        </w:rPr>
        <w:t xml:space="preserve"> </w:t>
      </w:r>
      <w:r>
        <w:rPr>
          <w:rFonts w:asciiTheme="majorBidi" w:hAnsiTheme="majorBidi" w:cstheme="majorBidi"/>
          <w:sz w:val="24"/>
          <w:szCs w:val="24"/>
        </w:rPr>
        <w:t>s</w:t>
      </w:r>
      <w:r w:rsidR="001B7686" w:rsidRPr="00AA04EE">
        <w:rPr>
          <w:rFonts w:asciiTheme="majorBidi" w:hAnsiTheme="majorBidi" w:cstheme="majorBidi"/>
          <w:sz w:val="24"/>
          <w:szCs w:val="24"/>
        </w:rPr>
        <w:t xml:space="preserve">ecure the patient bed to the rolling table using two </w:t>
      </w:r>
      <w:r w:rsidR="0043777C">
        <w:rPr>
          <w:rFonts w:asciiTheme="majorBidi" w:hAnsiTheme="majorBidi" w:cstheme="majorBidi"/>
          <w:sz w:val="24"/>
          <w:szCs w:val="24"/>
        </w:rPr>
        <w:t>ratchet</w:t>
      </w:r>
      <w:r w:rsidR="001B7686" w:rsidRPr="00AA04EE">
        <w:rPr>
          <w:rFonts w:asciiTheme="majorBidi" w:hAnsiTheme="majorBidi" w:cstheme="majorBidi"/>
          <w:sz w:val="24"/>
          <w:szCs w:val="24"/>
        </w:rPr>
        <w:t xml:space="preserve"> straps. Straps should be pulled inside the axial table arms. The strap most proxima</w:t>
      </w:r>
      <w:r w:rsidR="00516983">
        <w:rPr>
          <w:rFonts w:asciiTheme="majorBidi" w:hAnsiTheme="majorBidi" w:cstheme="majorBidi"/>
          <w:sz w:val="24"/>
          <w:szCs w:val="24"/>
        </w:rPr>
        <w:t xml:space="preserve">l to the exercise device should </w:t>
      </w:r>
      <w:r w:rsidR="001B7686" w:rsidRPr="00AA04EE">
        <w:rPr>
          <w:rFonts w:asciiTheme="majorBidi" w:hAnsiTheme="majorBidi" w:cstheme="majorBidi"/>
          <w:sz w:val="24"/>
          <w:szCs w:val="24"/>
        </w:rPr>
        <w:t>go across the table immediately forward of the grid plate.</w:t>
      </w:r>
      <w:r w:rsidR="001B7686">
        <w:rPr>
          <w:rFonts w:asciiTheme="majorBidi" w:hAnsiTheme="majorBidi" w:cstheme="majorBidi"/>
          <w:sz w:val="24"/>
          <w:szCs w:val="24"/>
        </w:rPr>
        <w:t xml:space="preserve"> </w:t>
      </w:r>
      <w:r w:rsidR="001859B0">
        <w:rPr>
          <w:rFonts w:asciiTheme="majorBidi" w:hAnsiTheme="majorBidi" w:cstheme="majorBidi"/>
          <w:sz w:val="24"/>
          <w:szCs w:val="24"/>
        </w:rPr>
        <w:t>Cinch</w:t>
      </w:r>
      <w:r w:rsidR="001B7686">
        <w:rPr>
          <w:rFonts w:asciiTheme="majorBidi" w:hAnsiTheme="majorBidi" w:cstheme="majorBidi"/>
          <w:sz w:val="24"/>
          <w:szCs w:val="24"/>
        </w:rPr>
        <w:t xml:space="preserve"> the straps down as tightly as possible.</w:t>
      </w:r>
      <w:del w:id="64" w:author="Bush, Emily Catherine" w:date="2015-08-21T10:34:00Z">
        <w:r w:rsidR="001B7686" w:rsidDel="006603E8">
          <w:rPr>
            <w:rFonts w:asciiTheme="majorBidi" w:hAnsiTheme="majorBidi" w:cstheme="majorBidi"/>
            <w:sz w:val="24"/>
            <w:szCs w:val="24"/>
          </w:rPr>
          <w:delText xml:space="preserve"> </w:delText>
        </w:r>
        <w:r w:rsidR="001B7686" w:rsidRPr="00453AB7" w:rsidDel="006603E8">
          <w:rPr>
            <w:rFonts w:asciiTheme="majorBidi" w:hAnsiTheme="majorBidi" w:cstheme="majorBidi"/>
            <w:sz w:val="24"/>
            <w:szCs w:val="24"/>
          </w:rPr>
          <w:delText>[Prevents table from translating relative to the rolling base during subject mount/dismount and contraction protocols.]</w:delText>
        </w:r>
      </w:del>
      <w:commentRangeEnd w:id="63"/>
      <w:r w:rsidR="006603E8">
        <w:rPr>
          <w:rStyle w:val="CommentReference"/>
        </w:rPr>
        <w:commentReference w:id="63"/>
      </w:r>
    </w:p>
    <w:p w14:paraId="29C70985" w14:textId="77777777" w:rsidR="003A143E" w:rsidRPr="003A143E" w:rsidRDefault="003A143E" w:rsidP="003A143E">
      <w:pPr>
        <w:pStyle w:val="ListParagraph"/>
        <w:spacing w:after="0"/>
        <w:rPr>
          <w:rFonts w:asciiTheme="majorBidi" w:hAnsiTheme="majorBidi" w:cstheme="majorBidi"/>
          <w:sz w:val="24"/>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7"/>
        <w:gridCol w:w="4258"/>
      </w:tblGrid>
      <w:tr w:rsidR="00E56D7D" w14:paraId="3D25545E" w14:textId="77777777" w:rsidTr="00A239EB">
        <w:tc>
          <w:tcPr>
            <w:tcW w:w="4197" w:type="dxa"/>
            <w:vAlign w:val="center"/>
          </w:tcPr>
          <w:p w14:paraId="53C502D0" w14:textId="77777777" w:rsidR="003A143E" w:rsidRDefault="003A143E" w:rsidP="003A143E">
            <w:pPr>
              <w:pStyle w:val="ListParagraph"/>
              <w:ind w:left="0"/>
              <w:jc w:val="center"/>
              <w:rPr>
                <w:rFonts w:asciiTheme="majorBidi" w:hAnsiTheme="majorBidi" w:cstheme="majorBidi"/>
                <w:sz w:val="24"/>
                <w:szCs w:val="24"/>
              </w:rPr>
            </w:pPr>
            <w:del w:id="65" w:author="Bush, Emily Catherine" w:date="2015-08-21T10:37:00Z">
              <w:r w:rsidDel="006603E8">
                <w:rPr>
                  <w:noProof/>
                </w:rPr>
                <w:drawing>
                  <wp:anchor distT="0" distB="0" distL="114300" distR="114300" simplePos="0" relativeHeight="251661312" behindDoc="0" locked="0" layoutInCell="1" allowOverlap="1" wp14:anchorId="226A8048" wp14:editId="6AC80054">
                    <wp:simplePos x="0" y="0"/>
                    <wp:positionH relativeFrom="column">
                      <wp:posOffset>321945</wp:posOffset>
                    </wp:positionH>
                    <wp:positionV relativeFrom="paragraph">
                      <wp:posOffset>429260</wp:posOffset>
                    </wp:positionV>
                    <wp:extent cx="1858645" cy="1045210"/>
                    <wp:effectExtent l="6668"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rap Box.jpg"/>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1858645" cy="1045210"/>
                            </a:xfrm>
                            <a:prstGeom prst="rect">
                              <a:avLst/>
                            </a:prstGeom>
                          </pic:spPr>
                        </pic:pic>
                      </a:graphicData>
                    </a:graphic>
                    <wp14:sizeRelH relativeFrom="margin">
                      <wp14:pctWidth>0</wp14:pctWidth>
                    </wp14:sizeRelH>
                    <wp14:sizeRelV relativeFrom="margin">
                      <wp14:pctHeight>0</wp14:pctHeight>
                    </wp14:sizeRelV>
                  </wp:anchor>
                </w:drawing>
              </w:r>
            </w:del>
          </w:p>
        </w:tc>
        <w:tc>
          <w:tcPr>
            <w:tcW w:w="4258" w:type="dxa"/>
          </w:tcPr>
          <w:p w14:paraId="4809DB0D" w14:textId="77777777" w:rsidR="003A143E" w:rsidRDefault="003A143E" w:rsidP="003A143E">
            <w:pPr>
              <w:pStyle w:val="ListParagraph"/>
              <w:ind w:left="0"/>
              <w:rPr>
                <w:rFonts w:asciiTheme="majorBidi" w:hAnsiTheme="majorBidi" w:cstheme="majorBidi"/>
                <w:sz w:val="24"/>
                <w:szCs w:val="24"/>
              </w:rPr>
            </w:pPr>
            <w:del w:id="66" w:author="Bush, Emily Catherine" w:date="2015-08-21T10:37:00Z">
              <w:r w:rsidDel="006603E8">
                <w:rPr>
                  <w:noProof/>
                </w:rPr>
                <w:drawing>
                  <wp:anchor distT="0" distB="0" distL="114300" distR="114300" simplePos="0" relativeHeight="251663360" behindDoc="0" locked="0" layoutInCell="1" allowOverlap="1" wp14:anchorId="15C17CDF" wp14:editId="3AE02F49">
                    <wp:simplePos x="0" y="0"/>
                    <wp:positionH relativeFrom="margin">
                      <wp:posOffset>59690</wp:posOffset>
                    </wp:positionH>
                    <wp:positionV relativeFrom="paragraph">
                      <wp:posOffset>57150</wp:posOffset>
                    </wp:positionV>
                    <wp:extent cx="2558415" cy="1438910"/>
                    <wp:effectExtent l="0" t="0" r="0" b="889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raps Long.jpg"/>
                            <pic:cNvPicPr/>
                          </pic:nvPicPr>
                          <pic:blipFill>
                            <a:blip r:embed="rId22" cstate="print">
                              <a:extLst>
                                <a:ext uri="{28A0092B-C50C-407E-A947-70E740481C1C}">
                                  <a14:useLocalDpi xmlns:a14="http://schemas.microsoft.com/office/drawing/2010/main" val="0"/>
                                </a:ext>
                              </a:extLst>
                            </a:blip>
                            <a:stretch>
                              <a:fillRect/>
                            </a:stretch>
                          </pic:blipFill>
                          <pic:spPr>
                            <a:xfrm rot="10800000">
                              <a:off x="0" y="0"/>
                              <a:ext cx="2558415" cy="1438910"/>
                            </a:xfrm>
                            <a:prstGeom prst="rect">
                              <a:avLst/>
                            </a:prstGeom>
                          </pic:spPr>
                        </pic:pic>
                      </a:graphicData>
                    </a:graphic>
                    <wp14:sizeRelH relativeFrom="margin">
                      <wp14:pctWidth>0</wp14:pctWidth>
                    </wp14:sizeRelH>
                    <wp14:sizeRelV relativeFrom="margin">
                      <wp14:pctHeight>0</wp14:pctHeight>
                    </wp14:sizeRelV>
                  </wp:anchor>
                </w:drawing>
              </w:r>
            </w:del>
          </w:p>
        </w:tc>
      </w:tr>
      <w:tr w:rsidR="00E56D7D" w14:paraId="328271F3" w14:textId="77777777" w:rsidTr="00A239EB">
        <w:tc>
          <w:tcPr>
            <w:tcW w:w="4197" w:type="dxa"/>
          </w:tcPr>
          <w:p w14:paraId="5C228166" w14:textId="77777777" w:rsidR="003A143E" w:rsidRDefault="003A143E" w:rsidP="003A143E">
            <w:pPr>
              <w:pStyle w:val="ListParagraph"/>
              <w:ind w:left="0"/>
              <w:rPr>
                <w:rFonts w:asciiTheme="majorBidi" w:hAnsiTheme="majorBidi" w:cstheme="majorBidi"/>
                <w:sz w:val="24"/>
                <w:szCs w:val="24"/>
              </w:rPr>
            </w:pPr>
            <w:del w:id="67" w:author="Bush, Emily Catherine" w:date="2015-08-21T10:37:00Z">
              <w:r w:rsidDel="006603E8">
                <w:rPr>
                  <w:noProof/>
                </w:rPr>
                <w:drawing>
                  <wp:anchor distT="0" distB="0" distL="114300" distR="114300" simplePos="0" relativeHeight="251664384" behindDoc="0" locked="0" layoutInCell="1" allowOverlap="1" wp14:anchorId="4582C6CE" wp14:editId="4511AB05">
                    <wp:simplePos x="0" y="0"/>
                    <wp:positionH relativeFrom="column">
                      <wp:posOffset>110115</wp:posOffset>
                    </wp:positionH>
                    <wp:positionV relativeFrom="paragraph">
                      <wp:posOffset>159052</wp:posOffset>
                    </wp:positionV>
                    <wp:extent cx="2267712" cy="1271016"/>
                    <wp:effectExtent l="0" t="0" r="0" b="5715"/>
                    <wp:wrapSquare wrapText="bothSides"/>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trap Front.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67712" cy="1271016"/>
                            </a:xfrm>
                            <a:prstGeom prst="rect">
                              <a:avLst/>
                            </a:prstGeom>
                          </pic:spPr>
                        </pic:pic>
                      </a:graphicData>
                    </a:graphic>
                    <wp14:sizeRelH relativeFrom="margin">
                      <wp14:pctWidth>0</wp14:pctWidth>
                    </wp14:sizeRelH>
                    <wp14:sizeRelV relativeFrom="margin">
                      <wp14:pctHeight>0</wp14:pctHeight>
                    </wp14:sizeRelV>
                  </wp:anchor>
                </w:drawing>
              </w:r>
            </w:del>
          </w:p>
        </w:tc>
        <w:tc>
          <w:tcPr>
            <w:tcW w:w="4258" w:type="dxa"/>
          </w:tcPr>
          <w:p w14:paraId="32CB0B6F" w14:textId="77777777" w:rsidR="003A143E" w:rsidRPr="003A143E" w:rsidRDefault="00E56D7D" w:rsidP="00E56D7D">
            <w:pPr>
              <w:rPr>
                <w:rFonts w:asciiTheme="majorBidi" w:hAnsiTheme="majorBidi" w:cstheme="majorBidi"/>
                <w:sz w:val="24"/>
                <w:szCs w:val="24"/>
              </w:rPr>
            </w:pPr>
            <w:del w:id="68" w:author="Bush, Emily Catherine" w:date="2015-08-21T10:37:00Z">
              <w:r w:rsidDel="006603E8">
                <w:rPr>
                  <w:rFonts w:asciiTheme="majorBidi" w:hAnsiTheme="majorBidi" w:cstheme="majorBidi"/>
                  <w:noProof/>
                  <w:sz w:val="24"/>
                  <w:szCs w:val="24"/>
                </w:rPr>
                <w:drawing>
                  <wp:anchor distT="0" distB="0" distL="114300" distR="114300" simplePos="0" relativeHeight="251669504" behindDoc="0" locked="0" layoutInCell="1" allowOverlap="1" wp14:anchorId="51DAC505" wp14:editId="50C5215D">
                    <wp:simplePos x="0" y="0"/>
                    <wp:positionH relativeFrom="column">
                      <wp:posOffset>83185</wp:posOffset>
                    </wp:positionH>
                    <wp:positionV relativeFrom="paragraph">
                      <wp:posOffset>127635</wp:posOffset>
                    </wp:positionV>
                    <wp:extent cx="2264410" cy="1273175"/>
                    <wp:effectExtent l="0" t="0" r="2540" b="317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able strap rear.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64410" cy="1273175"/>
                            </a:xfrm>
                            <a:prstGeom prst="rect">
                              <a:avLst/>
                            </a:prstGeom>
                          </pic:spPr>
                        </pic:pic>
                      </a:graphicData>
                    </a:graphic>
                    <wp14:sizeRelH relativeFrom="margin">
                      <wp14:pctWidth>0</wp14:pctWidth>
                    </wp14:sizeRelH>
                    <wp14:sizeRelV relativeFrom="margin">
                      <wp14:pctHeight>0</wp14:pctHeight>
                    </wp14:sizeRelV>
                  </wp:anchor>
                </w:drawing>
              </w:r>
            </w:del>
          </w:p>
        </w:tc>
      </w:tr>
    </w:tbl>
    <w:p w14:paraId="515A3BD6" w14:textId="77777777" w:rsidR="00516983" w:rsidRPr="003A143E" w:rsidRDefault="00516983" w:rsidP="003A143E">
      <w:pPr>
        <w:spacing w:after="0"/>
        <w:rPr>
          <w:rFonts w:asciiTheme="majorBidi" w:hAnsiTheme="majorBidi" w:cstheme="majorBidi"/>
          <w:sz w:val="24"/>
          <w:szCs w:val="24"/>
        </w:rPr>
      </w:pPr>
    </w:p>
    <w:p w14:paraId="0DB6624D" w14:textId="77777777" w:rsidR="00BF52C2" w:rsidRPr="00453AB7" w:rsidRDefault="00453AB7" w:rsidP="00453AB7">
      <w:pPr>
        <w:pStyle w:val="ListParagraph"/>
        <w:numPr>
          <w:ilvl w:val="0"/>
          <w:numId w:val="2"/>
        </w:numPr>
        <w:spacing w:after="0"/>
        <w:rPr>
          <w:rFonts w:asciiTheme="majorBidi" w:hAnsiTheme="majorBidi" w:cstheme="majorBidi"/>
          <w:sz w:val="24"/>
          <w:szCs w:val="24"/>
        </w:rPr>
      </w:pPr>
      <w:r w:rsidRPr="00453AB7">
        <w:rPr>
          <w:rFonts w:asciiTheme="majorBidi" w:hAnsiTheme="majorBidi" w:cstheme="majorBidi"/>
          <w:color w:val="4472C4" w:themeColor="accent5"/>
          <w:sz w:val="24"/>
          <w:szCs w:val="24"/>
        </w:rPr>
        <w:t>Researcher 1</w:t>
      </w:r>
      <w:r>
        <w:rPr>
          <w:rFonts w:asciiTheme="majorBidi" w:hAnsiTheme="majorBidi" w:cstheme="majorBidi"/>
          <w:sz w:val="24"/>
          <w:szCs w:val="24"/>
        </w:rPr>
        <w:t xml:space="preserve"> will</w:t>
      </w:r>
      <w:r w:rsidRPr="00B5182C">
        <w:rPr>
          <w:rFonts w:asciiTheme="majorBidi" w:hAnsiTheme="majorBidi" w:cstheme="majorBidi"/>
          <w:sz w:val="24"/>
          <w:szCs w:val="24"/>
        </w:rPr>
        <w:t xml:space="preserve"> </w:t>
      </w:r>
      <w:r>
        <w:rPr>
          <w:rFonts w:asciiTheme="majorBidi" w:hAnsiTheme="majorBidi" w:cstheme="majorBidi"/>
          <w:sz w:val="24"/>
          <w:szCs w:val="24"/>
        </w:rPr>
        <w:t>p</w:t>
      </w:r>
      <w:r w:rsidR="00A8162C" w:rsidRPr="003A143E">
        <w:rPr>
          <w:rFonts w:asciiTheme="majorBidi" w:hAnsiTheme="majorBidi" w:cstheme="majorBidi"/>
          <w:sz w:val="24"/>
          <w:szCs w:val="24"/>
        </w:rPr>
        <w:t xml:space="preserve">lace the thigh exercise device in a central position </w:t>
      </w:r>
      <w:r w:rsidR="00516983" w:rsidRPr="003A143E">
        <w:rPr>
          <w:rFonts w:asciiTheme="majorBidi" w:hAnsiTheme="majorBidi" w:cstheme="majorBidi"/>
          <w:sz w:val="24"/>
          <w:szCs w:val="24"/>
        </w:rPr>
        <w:t xml:space="preserve">on </w:t>
      </w:r>
      <w:r w:rsidR="00A8162C" w:rsidRPr="003A143E">
        <w:rPr>
          <w:rFonts w:asciiTheme="majorBidi" w:hAnsiTheme="majorBidi" w:cstheme="majorBidi"/>
          <w:sz w:val="24"/>
          <w:szCs w:val="24"/>
        </w:rPr>
        <w:t>the MR patient bed grid plate as shown in the photo</w:t>
      </w:r>
      <w:r w:rsidR="008D5821">
        <w:rPr>
          <w:rFonts w:asciiTheme="majorBidi" w:hAnsiTheme="majorBidi" w:cstheme="majorBidi"/>
          <w:sz w:val="24"/>
          <w:szCs w:val="24"/>
        </w:rPr>
        <w:t>s</w:t>
      </w:r>
      <w:r w:rsidR="00A8162C" w:rsidRPr="003A143E">
        <w:rPr>
          <w:rFonts w:asciiTheme="majorBidi" w:hAnsiTheme="majorBidi" w:cstheme="majorBidi"/>
          <w:sz w:val="24"/>
          <w:szCs w:val="24"/>
        </w:rPr>
        <w:t xml:space="preserve"> below. </w:t>
      </w:r>
      <w:r w:rsidR="00A8162C" w:rsidRPr="00453AB7">
        <w:rPr>
          <w:rFonts w:asciiTheme="majorBidi" w:hAnsiTheme="majorBidi" w:cstheme="majorBidi"/>
          <w:sz w:val="24"/>
          <w:szCs w:val="24"/>
        </w:rPr>
        <w:t>[Assures that the anatomical region of interest on the subject will be in the center of the short axis of the magnet bore, and that their foot will have sufficient space to avoid contacting the bed during dynamic thigh muscle contractions.]</w:t>
      </w:r>
    </w:p>
    <w:p w14:paraId="28E5EA7B" w14:textId="77777777" w:rsidR="00E56D7D" w:rsidRDefault="00E56D7D" w:rsidP="00E56D7D">
      <w:pPr>
        <w:spacing w:after="0"/>
        <w:rPr>
          <w:rFonts w:asciiTheme="majorBidi" w:hAnsiTheme="majorBidi" w:cstheme="majorBidi"/>
          <w:color w:val="2E74B5" w:themeColor="accent1" w:themeShade="BF"/>
          <w:sz w:val="24"/>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5"/>
        <w:gridCol w:w="4100"/>
      </w:tblGrid>
      <w:tr w:rsidR="00E56D7D" w14:paraId="707CDC59" w14:textId="77777777" w:rsidTr="008D5821">
        <w:tc>
          <w:tcPr>
            <w:tcW w:w="4355" w:type="dxa"/>
          </w:tcPr>
          <w:p w14:paraId="1761479A" w14:textId="77777777" w:rsidR="00E56D7D" w:rsidRDefault="00E56D7D" w:rsidP="00E56D7D">
            <w:pPr>
              <w:rPr>
                <w:rFonts w:asciiTheme="majorBidi" w:hAnsiTheme="majorBidi" w:cstheme="majorBidi"/>
                <w:color w:val="2E74B5" w:themeColor="accent1" w:themeShade="BF"/>
                <w:sz w:val="24"/>
                <w:szCs w:val="24"/>
              </w:rPr>
            </w:pPr>
            <w:del w:id="69" w:author="Bush, Emily Catherine" w:date="2015-08-21T10:38:00Z">
              <w:r w:rsidDel="006603E8">
                <w:rPr>
                  <w:rFonts w:asciiTheme="majorBidi" w:hAnsiTheme="majorBidi" w:cstheme="majorBidi"/>
                  <w:noProof/>
                  <w:sz w:val="24"/>
                  <w:szCs w:val="24"/>
                </w:rPr>
                <w:lastRenderedPageBreak/>
                <w:drawing>
                  <wp:inline distT="0" distB="0" distL="0" distR="0" wp14:anchorId="62DB77BD" wp14:editId="188D681B">
                    <wp:extent cx="2243528" cy="1261985"/>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vice_position_grid_plat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46190" cy="1263482"/>
                            </a:xfrm>
                            <a:prstGeom prst="rect">
                              <a:avLst/>
                            </a:prstGeom>
                          </pic:spPr>
                        </pic:pic>
                      </a:graphicData>
                    </a:graphic>
                  </wp:inline>
                </w:drawing>
              </w:r>
            </w:del>
          </w:p>
        </w:tc>
        <w:tc>
          <w:tcPr>
            <w:tcW w:w="4100" w:type="dxa"/>
          </w:tcPr>
          <w:p w14:paraId="0A04AD66" w14:textId="77777777" w:rsidR="00E56D7D" w:rsidRDefault="008D5821" w:rsidP="00E56D7D">
            <w:pPr>
              <w:rPr>
                <w:rFonts w:asciiTheme="majorBidi" w:hAnsiTheme="majorBidi" w:cstheme="majorBidi"/>
                <w:color w:val="2E74B5" w:themeColor="accent1" w:themeShade="BF"/>
                <w:sz w:val="24"/>
                <w:szCs w:val="24"/>
              </w:rPr>
            </w:pPr>
            <w:del w:id="70" w:author="Bush, Emily Catherine" w:date="2015-08-21T10:38:00Z">
              <w:r w:rsidDel="006603E8">
                <w:rPr>
                  <w:rFonts w:asciiTheme="majorBidi" w:hAnsiTheme="majorBidi" w:cstheme="majorBidi"/>
                  <w:noProof/>
                  <w:color w:val="2E74B5" w:themeColor="accent1" w:themeShade="BF"/>
                  <w:sz w:val="24"/>
                  <w:szCs w:val="24"/>
                </w:rPr>
                <w:drawing>
                  <wp:inline distT="0" distB="0" distL="0" distR="0" wp14:anchorId="03DF8125" wp14:editId="306A17CC">
                    <wp:extent cx="2240280" cy="1261872"/>
                    <wp:effectExtent l="0" t="0" r="7620" b="0"/>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4 screws.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40280" cy="1261872"/>
                            </a:xfrm>
                            <a:prstGeom prst="rect">
                              <a:avLst/>
                            </a:prstGeom>
                          </pic:spPr>
                        </pic:pic>
                      </a:graphicData>
                    </a:graphic>
                  </wp:inline>
                </w:drawing>
              </w:r>
            </w:del>
          </w:p>
        </w:tc>
      </w:tr>
    </w:tbl>
    <w:p w14:paraId="011E2850" w14:textId="77777777" w:rsidR="00E56D7D" w:rsidRPr="00E56D7D" w:rsidRDefault="00E56D7D" w:rsidP="00E56D7D">
      <w:pPr>
        <w:spacing w:after="0"/>
        <w:ind w:left="720"/>
        <w:rPr>
          <w:rFonts w:asciiTheme="majorBidi" w:hAnsiTheme="majorBidi" w:cstheme="majorBidi"/>
          <w:color w:val="2E74B5" w:themeColor="accent1" w:themeShade="BF"/>
          <w:sz w:val="24"/>
          <w:szCs w:val="24"/>
        </w:rPr>
      </w:pPr>
    </w:p>
    <w:p w14:paraId="7CFD40C7" w14:textId="77777777" w:rsidR="00A8162C" w:rsidRPr="000B2048" w:rsidRDefault="00A8162C" w:rsidP="000B2048">
      <w:pPr>
        <w:spacing w:after="0"/>
        <w:rPr>
          <w:rFonts w:asciiTheme="majorBidi" w:hAnsiTheme="majorBidi" w:cstheme="majorBidi"/>
          <w:sz w:val="24"/>
          <w:szCs w:val="24"/>
        </w:rPr>
      </w:pPr>
    </w:p>
    <w:p w14:paraId="1AAB0995" w14:textId="77777777" w:rsidR="006603E8" w:rsidRDefault="00453AB7" w:rsidP="00BF52C2">
      <w:pPr>
        <w:pStyle w:val="ListParagraph"/>
        <w:numPr>
          <w:ilvl w:val="0"/>
          <w:numId w:val="2"/>
        </w:numPr>
        <w:spacing w:after="0"/>
        <w:rPr>
          <w:ins w:id="71" w:author="Bush, Emily Catherine" w:date="2015-08-21T10:40:00Z"/>
          <w:rFonts w:asciiTheme="majorBidi" w:hAnsiTheme="majorBidi" w:cstheme="majorBidi"/>
          <w:sz w:val="24"/>
          <w:szCs w:val="24"/>
        </w:rPr>
      </w:pPr>
      <w:r w:rsidRPr="00453AB7">
        <w:rPr>
          <w:rFonts w:asciiTheme="majorBidi" w:hAnsiTheme="majorBidi" w:cstheme="majorBidi"/>
          <w:color w:val="4472C4" w:themeColor="accent5"/>
          <w:sz w:val="24"/>
          <w:szCs w:val="24"/>
        </w:rPr>
        <w:t>Researcher 1</w:t>
      </w:r>
      <w:r>
        <w:rPr>
          <w:rFonts w:asciiTheme="majorBidi" w:hAnsiTheme="majorBidi" w:cstheme="majorBidi"/>
          <w:sz w:val="24"/>
          <w:szCs w:val="24"/>
        </w:rPr>
        <w:t xml:space="preserve"> will</w:t>
      </w:r>
      <w:r w:rsidRPr="00B5182C">
        <w:rPr>
          <w:rFonts w:asciiTheme="majorBidi" w:hAnsiTheme="majorBidi" w:cstheme="majorBidi"/>
          <w:sz w:val="24"/>
          <w:szCs w:val="24"/>
        </w:rPr>
        <w:t xml:space="preserve"> </w:t>
      </w:r>
      <w:r>
        <w:rPr>
          <w:rFonts w:asciiTheme="majorBidi" w:hAnsiTheme="majorBidi" w:cstheme="majorBidi"/>
          <w:sz w:val="24"/>
          <w:szCs w:val="24"/>
        </w:rPr>
        <w:t>a</w:t>
      </w:r>
      <w:r w:rsidR="00B5182C" w:rsidRPr="00BF52C2">
        <w:rPr>
          <w:rFonts w:asciiTheme="majorBidi" w:hAnsiTheme="majorBidi" w:cstheme="majorBidi"/>
          <w:sz w:val="24"/>
          <w:szCs w:val="24"/>
        </w:rPr>
        <w:t>ffix the thigh exercise device to the MR patient table</w:t>
      </w:r>
      <w:r w:rsidR="00BF52C2">
        <w:rPr>
          <w:rFonts w:asciiTheme="majorBidi" w:hAnsiTheme="majorBidi" w:cstheme="majorBidi"/>
          <w:sz w:val="24"/>
          <w:szCs w:val="24"/>
        </w:rPr>
        <w:t xml:space="preserve"> using the four MR compatible screws and th</w:t>
      </w:r>
      <w:ins w:id="72" w:author="Bush, Emily Catherine" w:date="2015-08-21T10:40:00Z">
        <w:r w:rsidR="006603E8">
          <w:rPr>
            <w:rFonts w:asciiTheme="majorBidi" w:hAnsiTheme="majorBidi" w:cstheme="majorBidi"/>
            <w:sz w:val="24"/>
            <w:szCs w:val="24"/>
          </w:rPr>
          <w:t>e hex wrench.</w:t>
        </w:r>
      </w:ins>
    </w:p>
    <w:p w14:paraId="2E9B5EBD" w14:textId="77777777" w:rsidR="00B5182C" w:rsidRDefault="006603E8" w:rsidP="006603E8">
      <w:pPr>
        <w:pStyle w:val="ListParagraph"/>
        <w:numPr>
          <w:ilvl w:val="1"/>
          <w:numId w:val="2"/>
        </w:numPr>
        <w:spacing w:after="0"/>
        <w:rPr>
          <w:rFonts w:asciiTheme="majorBidi" w:hAnsiTheme="majorBidi" w:cstheme="majorBidi"/>
          <w:sz w:val="24"/>
          <w:szCs w:val="24"/>
        </w:rPr>
        <w:pPrChange w:id="73" w:author="Bush, Emily Catherine" w:date="2015-08-21T10:40:00Z">
          <w:pPr>
            <w:pStyle w:val="ListParagraph"/>
            <w:numPr>
              <w:numId w:val="2"/>
            </w:numPr>
            <w:spacing w:after="0"/>
            <w:ind w:hanging="360"/>
          </w:pPr>
        </w:pPrChange>
      </w:pPr>
      <w:ins w:id="74" w:author="Bush, Emily Catherine" w:date="2015-08-21T10:40:00Z">
        <w:r w:rsidRPr="006603E8">
          <w:rPr>
            <w:rFonts w:asciiTheme="majorBidi" w:hAnsiTheme="majorBidi" w:cstheme="majorBidi"/>
            <w:b/>
            <w:i/>
            <w:color w:val="4472C4" w:themeColor="accent5"/>
            <w:sz w:val="24"/>
            <w:szCs w:val="24"/>
            <w:rPrChange w:id="75" w:author="Bush, Emily Catherine" w:date="2015-08-21T10:40:00Z">
              <w:rPr>
                <w:rFonts w:asciiTheme="majorBidi" w:hAnsiTheme="majorBidi" w:cstheme="majorBidi"/>
                <w:color w:val="4472C4" w:themeColor="accent5"/>
                <w:sz w:val="24"/>
                <w:szCs w:val="24"/>
              </w:rPr>
            </w:rPrChange>
          </w:rPr>
          <w:t>NOTE</w:t>
        </w:r>
        <w:r>
          <w:rPr>
            <w:rFonts w:asciiTheme="majorBidi" w:hAnsiTheme="majorBidi" w:cstheme="majorBidi"/>
            <w:color w:val="4472C4" w:themeColor="accent5"/>
            <w:sz w:val="24"/>
            <w:szCs w:val="24"/>
          </w:rPr>
          <w:t>: The hex wrench is non MR compatible.</w:t>
        </w:r>
      </w:ins>
      <w:del w:id="76" w:author="Bush, Emily Catherine" w:date="2015-08-21T10:40:00Z">
        <w:r w:rsidR="00BF52C2" w:rsidDel="006603E8">
          <w:rPr>
            <w:rFonts w:asciiTheme="majorBidi" w:hAnsiTheme="majorBidi" w:cstheme="majorBidi"/>
            <w:sz w:val="24"/>
            <w:szCs w:val="24"/>
          </w:rPr>
          <w:delText>e non-MR compatible</w:delText>
        </w:r>
      </w:del>
      <w:del w:id="77" w:author="Bush, Emily Catherine" w:date="2015-08-21T10:39:00Z">
        <w:r w:rsidR="00BF52C2" w:rsidDel="006603E8">
          <w:rPr>
            <w:rFonts w:asciiTheme="majorBidi" w:hAnsiTheme="majorBidi" w:cstheme="majorBidi"/>
            <w:sz w:val="24"/>
            <w:szCs w:val="24"/>
          </w:rPr>
          <w:delText xml:space="preserve"> s</w:delText>
        </w:r>
        <w:r w:rsidR="00A8162C" w:rsidDel="006603E8">
          <w:rPr>
            <w:rFonts w:asciiTheme="majorBidi" w:hAnsiTheme="majorBidi" w:cstheme="majorBidi"/>
            <w:sz w:val="24"/>
            <w:szCs w:val="24"/>
          </w:rPr>
          <w:delText>c</w:delText>
        </w:r>
        <w:r w:rsidR="00BF52C2" w:rsidDel="006603E8">
          <w:rPr>
            <w:rFonts w:asciiTheme="majorBidi" w:hAnsiTheme="majorBidi" w:cstheme="majorBidi"/>
            <w:sz w:val="24"/>
            <w:szCs w:val="24"/>
          </w:rPr>
          <w:delText>rewdriver</w:delText>
        </w:r>
      </w:del>
      <w:r w:rsidR="00E24986">
        <w:rPr>
          <w:rFonts w:asciiTheme="majorBidi" w:hAnsiTheme="majorBidi" w:cstheme="majorBidi"/>
          <w:sz w:val="24"/>
          <w:szCs w:val="24"/>
        </w:rPr>
        <w:t>.</w:t>
      </w:r>
    </w:p>
    <w:p w14:paraId="198E48B0" w14:textId="77777777" w:rsidR="00FF4098" w:rsidRDefault="00FF4098" w:rsidP="00FF4098">
      <w:pPr>
        <w:pStyle w:val="ListParagraph"/>
        <w:spacing w:after="0"/>
        <w:rPr>
          <w:rFonts w:asciiTheme="majorBidi" w:hAnsiTheme="majorBidi" w:cstheme="majorBidi"/>
          <w:sz w:val="24"/>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9"/>
        <w:gridCol w:w="4501"/>
      </w:tblGrid>
      <w:tr w:rsidR="00FF4098" w14:paraId="55DBCD8A" w14:textId="77777777" w:rsidTr="00FF4098">
        <w:tc>
          <w:tcPr>
            <w:tcW w:w="4675" w:type="dxa"/>
          </w:tcPr>
          <w:p w14:paraId="02873B1E" w14:textId="77777777" w:rsidR="00FF4098" w:rsidRDefault="00FF4098" w:rsidP="00FF4098">
            <w:pPr>
              <w:pStyle w:val="ListParagraph"/>
              <w:ind w:left="0"/>
              <w:rPr>
                <w:rFonts w:asciiTheme="majorBidi" w:hAnsiTheme="majorBidi" w:cstheme="majorBidi"/>
                <w:sz w:val="24"/>
                <w:szCs w:val="24"/>
              </w:rPr>
            </w:pPr>
            <w:commentRangeStart w:id="78"/>
            <w:del w:id="79" w:author="Bush, Emily Catherine" w:date="2015-08-21T10:39:00Z">
              <w:r w:rsidDel="006603E8">
                <w:rPr>
                  <w:rFonts w:asciiTheme="majorBidi" w:hAnsiTheme="majorBidi" w:cstheme="majorBidi"/>
                  <w:noProof/>
                  <w:sz w:val="24"/>
                  <w:szCs w:val="24"/>
                </w:rPr>
                <w:drawing>
                  <wp:anchor distT="0" distB="0" distL="114300" distR="114300" simplePos="0" relativeHeight="251668480" behindDoc="0" locked="0" layoutInCell="1" allowOverlap="1" wp14:anchorId="7F5B242F" wp14:editId="668820FF">
                    <wp:simplePos x="0" y="0"/>
                    <wp:positionH relativeFrom="column">
                      <wp:posOffset>239395</wp:posOffset>
                    </wp:positionH>
                    <wp:positionV relativeFrom="paragraph">
                      <wp:posOffset>445135</wp:posOffset>
                    </wp:positionV>
                    <wp:extent cx="2033905" cy="1143635"/>
                    <wp:effectExtent l="6985"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vice_with_driver.jpg"/>
                            <pic:cNvPicPr/>
                          </pic:nvPicPr>
                          <pic:blipFill>
                            <a:blip r:embed="rId27" cstate="print">
                              <a:extLst>
                                <a:ext uri="{28A0092B-C50C-407E-A947-70E740481C1C}">
                                  <a14:useLocalDpi xmlns:a14="http://schemas.microsoft.com/office/drawing/2010/main" val="0"/>
                                </a:ext>
                              </a:extLst>
                            </a:blip>
                            <a:stretch>
                              <a:fillRect/>
                            </a:stretch>
                          </pic:blipFill>
                          <pic:spPr>
                            <a:xfrm rot="16200000">
                              <a:off x="0" y="0"/>
                              <a:ext cx="2033905" cy="1143635"/>
                            </a:xfrm>
                            <a:prstGeom prst="rect">
                              <a:avLst/>
                            </a:prstGeom>
                          </pic:spPr>
                        </pic:pic>
                      </a:graphicData>
                    </a:graphic>
                    <wp14:sizeRelH relativeFrom="margin">
                      <wp14:pctWidth>0</wp14:pctWidth>
                    </wp14:sizeRelH>
                    <wp14:sizeRelV relativeFrom="margin">
                      <wp14:pctHeight>0</wp14:pctHeight>
                    </wp14:sizeRelV>
                  </wp:anchor>
                </w:drawing>
              </w:r>
            </w:del>
            <w:commentRangeEnd w:id="78"/>
            <w:r w:rsidR="006603E8">
              <w:rPr>
                <w:rStyle w:val="CommentReference"/>
              </w:rPr>
              <w:commentReference w:id="78"/>
            </w:r>
          </w:p>
        </w:tc>
        <w:tc>
          <w:tcPr>
            <w:tcW w:w="4675" w:type="dxa"/>
          </w:tcPr>
          <w:p w14:paraId="18F3A3B3" w14:textId="77777777" w:rsidR="00FF4098" w:rsidRDefault="00FF4098" w:rsidP="00FF4098">
            <w:pPr>
              <w:pStyle w:val="ListParagraph"/>
              <w:ind w:left="0"/>
              <w:rPr>
                <w:rFonts w:asciiTheme="majorBidi" w:hAnsiTheme="majorBidi" w:cstheme="majorBidi"/>
                <w:sz w:val="24"/>
                <w:szCs w:val="24"/>
              </w:rPr>
            </w:pPr>
            <w:commentRangeStart w:id="80"/>
            <w:r>
              <w:rPr>
                <w:rFonts w:asciiTheme="majorBidi" w:hAnsiTheme="majorBidi" w:cstheme="majorBidi"/>
                <w:noProof/>
                <w:sz w:val="24"/>
                <w:szCs w:val="24"/>
              </w:rPr>
              <w:drawing>
                <wp:anchor distT="0" distB="0" distL="114300" distR="114300" simplePos="0" relativeHeight="251667456" behindDoc="0" locked="0" layoutInCell="1" allowOverlap="1" wp14:anchorId="0F66D5A5" wp14:editId="771EC9D8">
                  <wp:simplePos x="0" y="0"/>
                  <wp:positionH relativeFrom="column">
                    <wp:posOffset>269521</wp:posOffset>
                  </wp:positionH>
                  <wp:positionV relativeFrom="paragraph">
                    <wp:posOffset>217378</wp:posOffset>
                  </wp:positionV>
                  <wp:extent cx="2278380" cy="1281430"/>
                  <wp:effectExtent l="0" t="0" r="762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vice affixed.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78380" cy="1281430"/>
                          </a:xfrm>
                          <a:prstGeom prst="rect">
                            <a:avLst/>
                          </a:prstGeom>
                        </pic:spPr>
                      </pic:pic>
                    </a:graphicData>
                  </a:graphic>
                  <wp14:sizeRelH relativeFrom="margin">
                    <wp14:pctWidth>0</wp14:pctWidth>
                  </wp14:sizeRelH>
                  <wp14:sizeRelV relativeFrom="margin">
                    <wp14:pctHeight>0</wp14:pctHeight>
                  </wp14:sizeRelV>
                </wp:anchor>
              </w:drawing>
            </w:r>
            <w:commentRangeEnd w:id="80"/>
            <w:r w:rsidR="006603E8">
              <w:rPr>
                <w:rStyle w:val="CommentReference"/>
              </w:rPr>
              <w:commentReference w:id="80"/>
            </w:r>
          </w:p>
        </w:tc>
      </w:tr>
    </w:tbl>
    <w:p w14:paraId="6C690ADC" w14:textId="77777777" w:rsidR="00FF4098" w:rsidRDefault="00FF4098" w:rsidP="00FF4098">
      <w:pPr>
        <w:pStyle w:val="ListParagraph"/>
        <w:spacing w:after="0"/>
        <w:rPr>
          <w:rFonts w:asciiTheme="majorBidi" w:hAnsiTheme="majorBidi" w:cstheme="majorBidi"/>
          <w:sz w:val="24"/>
          <w:szCs w:val="24"/>
        </w:rPr>
      </w:pPr>
    </w:p>
    <w:p w14:paraId="14D29110" w14:textId="77777777" w:rsidR="00E24986" w:rsidRDefault="00E24986" w:rsidP="00E24986">
      <w:pPr>
        <w:spacing w:after="0"/>
        <w:rPr>
          <w:rFonts w:asciiTheme="majorBidi" w:hAnsiTheme="majorBidi" w:cstheme="majorBidi"/>
          <w:sz w:val="24"/>
          <w:szCs w:val="24"/>
        </w:rPr>
      </w:pPr>
    </w:p>
    <w:p w14:paraId="6D13BF18" w14:textId="77777777" w:rsidR="00E24986" w:rsidRDefault="00E24986" w:rsidP="00E24986">
      <w:pPr>
        <w:spacing w:after="0"/>
        <w:ind w:firstLine="720"/>
        <w:rPr>
          <w:rFonts w:asciiTheme="majorBidi" w:hAnsiTheme="majorBidi" w:cstheme="majorBidi"/>
          <w:sz w:val="24"/>
          <w:szCs w:val="24"/>
        </w:rPr>
      </w:pPr>
    </w:p>
    <w:p w14:paraId="2996E2F9" w14:textId="77777777" w:rsidR="001859B0" w:rsidRDefault="001859B0" w:rsidP="00E24986">
      <w:pPr>
        <w:spacing w:after="0"/>
        <w:ind w:firstLine="720"/>
        <w:rPr>
          <w:rFonts w:asciiTheme="majorBidi" w:hAnsiTheme="majorBidi" w:cstheme="majorBidi"/>
          <w:sz w:val="24"/>
          <w:szCs w:val="24"/>
        </w:rPr>
      </w:pPr>
    </w:p>
    <w:p w14:paraId="1C8E29A0" w14:textId="77777777" w:rsidR="001859B0" w:rsidRDefault="00453AB7" w:rsidP="00453AB7">
      <w:pPr>
        <w:pStyle w:val="ListParagraph"/>
        <w:numPr>
          <w:ilvl w:val="0"/>
          <w:numId w:val="2"/>
        </w:numPr>
        <w:spacing w:after="0"/>
        <w:rPr>
          <w:rFonts w:asciiTheme="majorBidi" w:hAnsiTheme="majorBidi" w:cstheme="majorBidi"/>
          <w:sz w:val="24"/>
          <w:szCs w:val="24"/>
        </w:rPr>
      </w:pPr>
      <w:commentRangeStart w:id="81"/>
      <w:r w:rsidRPr="00453AB7">
        <w:rPr>
          <w:rFonts w:asciiTheme="majorBidi" w:hAnsiTheme="majorBidi" w:cstheme="majorBidi"/>
          <w:color w:val="4472C4" w:themeColor="accent5"/>
          <w:sz w:val="24"/>
          <w:szCs w:val="24"/>
        </w:rPr>
        <w:t>Researcher 1</w:t>
      </w:r>
      <w:r>
        <w:rPr>
          <w:rFonts w:asciiTheme="majorBidi" w:hAnsiTheme="majorBidi" w:cstheme="majorBidi"/>
          <w:sz w:val="24"/>
          <w:szCs w:val="24"/>
        </w:rPr>
        <w:t xml:space="preserve"> will</w:t>
      </w:r>
      <w:r w:rsidRPr="00B5182C">
        <w:rPr>
          <w:rFonts w:asciiTheme="majorBidi" w:hAnsiTheme="majorBidi" w:cstheme="majorBidi"/>
          <w:sz w:val="24"/>
          <w:szCs w:val="24"/>
        </w:rPr>
        <w:t xml:space="preserve"> </w:t>
      </w:r>
      <w:r>
        <w:rPr>
          <w:rFonts w:asciiTheme="majorBidi" w:hAnsiTheme="majorBidi" w:cstheme="majorBidi"/>
          <w:sz w:val="24"/>
          <w:szCs w:val="24"/>
        </w:rPr>
        <w:t>p</w:t>
      </w:r>
      <w:r w:rsidR="001859B0">
        <w:rPr>
          <w:rFonts w:asciiTheme="majorBidi" w:hAnsiTheme="majorBidi" w:cstheme="majorBidi"/>
          <w:sz w:val="24"/>
          <w:szCs w:val="24"/>
        </w:rPr>
        <w:t xml:space="preserve">lace the </w:t>
      </w:r>
      <w:r w:rsidR="009D216B">
        <w:rPr>
          <w:rFonts w:asciiTheme="majorBidi" w:hAnsiTheme="majorBidi" w:cstheme="majorBidi"/>
          <w:sz w:val="24"/>
          <w:szCs w:val="24"/>
        </w:rPr>
        <w:t>gray coil pad immediately in front of the grid plate with lowered section at grid plate end. The precise position of this pad will be adjusted later based on patient characteristics.</w:t>
      </w:r>
    </w:p>
    <w:p w14:paraId="14DF9753" w14:textId="77777777" w:rsidR="009D216B" w:rsidRDefault="009D216B" w:rsidP="009D216B">
      <w:pPr>
        <w:spacing w:after="0"/>
        <w:rPr>
          <w:rFonts w:asciiTheme="majorBidi" w:hAnsiTheme="majorBidi" w:cstheme="majorBidi"/>
          <w:sz w:val="24"/>
          <w:szCs w:val="24"/>
        </w:rPr>
      </w:pPr>
    </w:p>
    <w:tbl>
      <w:tblPr>
        <w:tblStyle w:val="TableGrid"/>
        <w:tblW w:w="9350" w:type="dxa"/>
        <w:tblInd w:w="6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7"/>
        <w:gridCol w:w="4663"/>
      </w:tblGrid>
      <w:tr w:rsidR="00E56D7D" w14:paraId="45C92562" w14:textId="77777777" w:rsidTr="009B2EED">
        <w:tc>
          <w:tcPr>
            <w:tcW w:w="4687" w:type="dxa"/>
          </w:tcPr>
          <w:p w14:paraId="60BD0778" w14:textId="77777777" w:rsidR="00E56D7D" w:rsidRDefault="00E56D7D" w:rsidP="009D216B">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332586E" wp14:editId="6D7762A1">
                  <wp:extent cx="2633472" cy="1481328"/>
                  <wp:effectExtent l="0" t="0" r="0" b="5080"/>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Coil Pad detail.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33472" cy="1481328"/>
                          </a:xfrm>
                          <a:prstGeom prst="rect">
                            <a:avLst/>
                          </a:prstGeom>
                        </pic:spPr>
                      </pic:pic>
                    </a:graphicData>
                  </a:graphic>
                </wp:inline>
              </w:drawing>
            </w:r>
          </w:p>
        </w:tc>
        <w:tc>
          <w:tcPr>
            <w:tcW w:w="4663" w:type="dxa"/>
          </w:tcPr>
          <w:p w14:paraId="4ED468E6" w14:textId="77777777" w:rsidR="00E56D7D" w:rsidRDefault="00E56D7D" w:rsidP="009D216B">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80F9F45" wp14:editId="2A5DD962">
                  <wp:extent cx="2637404" cy="148354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il Pad in place.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52344" cy="1491944"/>
                          </a:xfrm>
                          <a:prstGeom prst="rect">
                            <a:avLst/>
                          </a:prstGeom>
                        </pic:spPr>
                      </pic:pic>
                    </a:graphicData>
                  </a:graphic>
                </wp:inline>
              </w:drawing>
            </w:r>
          </w:p>
        </w:tc>
      </w:tr>
    </w:tbl>
    <w:p w14:paraId="50ABF4AC" w14:textId="77777777" w:rsidR="00F2239A" w:rsidRPr="00AD4E2A" w:rsidRDefault="00F2239A" w:rsidP="00AD4E2A">
      <w:pPr>
        <w:spacing w:after="0"/>
        <w:rPr>
          <w:rFonts w:asciiTheme="majorBidi" w:hAnsiTheme="majorBidi" w:cstheme="majorBidi"/>
          <w:sz w:val="24"/>
          <w:szCs w:val="24"/>
        </w:rPr>
      </w:pPr>
    </w:p>
    <w:p w14:paraId="6FD63CAE" w14:textId="77777777" w:rsidR="009D216B" w:rsidRDefault="00453AB7" w:rsidP="00453AB7">
      <w:pPr>
        <w:pStyle w:val="ListParagraph"/>
        <w:numPr>
          <w:ilvl w:val="0"/>
          <w:numId w:val="2"/>
        </w:numPr>
        <w:spacing w:after="0"/>
        <w:rPr>
          <w:rFonts w:asciiTheme="majorBidi" w:hAnsiTheme="majorBidi" w:cstheme="majorBidi"/>
          <w:sz w:val="24"/>
          <w:szCs w:val="24"/>
        </w:rPr>
      </w:pPr>
      <w:r w:rsidRPr="00453AB7">
        <w:rPr>
          <w:rFonts w:asciiTheme="majorBidi" w:hAnsiTheme="majorBidi" w:cstheme="majorBidi"/>
          <w:color w:val="4472C4" w:themeColor="accent5"/>
          <w:sz w:val="24"/>
          <w:szCs w:val="24"/>
        </w:rPr>
        <w:t>Researcher 1</w:t>
      </w:r>
      <w:r>
        <w:rPr>
          <w:rFonts w:asciiTheme="majorBidi" w:hAnsiTheme="majorBidi" w:cstheme="majorBidi"/>
          <w:sz w:val="24"/>
          <w:szCs w:val="24"/>
        </w:rPr>
        <w:t xml:space="preserve"> will</w:t>
      </w:r>
      <w:r w:rsidRPr="00B5182C">
        <w:rPr>
          <w:rFonts w:asciiTheme="majorBidi" w:hAnsiTheme="majorBidi" w:cstheme="majorBidi"/>
          <w:sz w:val="24"/>
          <w:szCs w:val="24"/>
        </w:rPr>
        <w:t xml:space="preserve"> </w:t>
      </w:r>
      <w:r>
        <w:rPr>
          <w:rFonts w:asciiTheme="majorBidi" w:hAnsiTheme="majorBidi" w:cstheme="majorBidi"/>
          <w:sz w:val="24"/>
          <w:szCs w:val="24"/>
        </w:rPr>
        <w:t>p</w:t>
      </w:r>
      <w:r w:rsidR="009D216B">
        <w:rPr>
          <w:rFonts w:asciiTheme="majorBidi" w:hAnsiTheme="majorBidi" w:cstheme="majorBidi"/>
          <w:sz w:val="24"/>
          <w:szCs w:val="24"/>
        </w:rPr>
        <w:t xml:space="preserve">lace the </w:t>
      </w:r>
      <w:r w:rsidR="003A143E">
        <w:rPr>
          <w:rFonts w:asciiTheme="majorBidi" w:hAnsiTheme="majorBidi" w:cstheme="majorBidi"/>
          <w:sz w:val="24"/>
          <w:szCs w:val="24"/>
        </w:rPr>
        <w:t>smaller</w:t>
      </w:r>
      <w:r w:rsidR="009D216B">
        <w:rPr>
          <w:rFonts w:asciiTheme="majorBidi" w:hAnsiTheme="majorBidi" w:cstheme="majorBidi"/>
          <w:sz w:val="24"/>
          <w:szCs w:val="24"/>
        </w:rPr>
        <w:t xml:space="preserve"> thick table pad in front of the gray coil pad</w:t>
      </w:r>
      <w:r>
        <w:rPr>
          <w:rFonts w:asciiTheme="majorBidi" w:hAnsiTheme="majorBidi" w:cstheme="majorBidi"/>
          <w:sz w:val="24"/>
          <w:szCs w:val="24"/>
        </w:rPr>
        <w:t>.</w:t>
      </w:r>
    </w:p>
    <w:p w14:paraId="08E2C305" w14:textId="77777777" w:rsidR="009D216B" w:rsidRDefault="009D216B" w:rsidP="009D216B">
      <w:pPr>
        <w:spacing w:after="0"/>
        <w:rPr>
          <w:rFonts w:asciiTheme="majorBidi" w:hAnsiTheme="majorBidi" w:cstheme="majorBidi"/>
          <w:sz w:val="24"/>
          <w:szCs w:val="24"/>
        </w:rPr>
      </w:pPr>
    </w:p>
    <w:tbl>
      <w:tblPr>
        <w:tblStyle w:val="TableGrid"/>
        <w:tblW w:w="9350" w:type="dxa"/>
        <w:tblInd w:w="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56D7D" w14:paraId="7B89ABF8" w14:textId="77777777" w:rsidTr="009B2EED">
        <w:tc>
          <w:tcPr>
            <w:tcW w:w="4675" w:type="dxa"/>
          </w:tcPr>
          <w:p w14:paraId="7E604831" w14:textId="77777777" w:rsidR="00E56D7D" w:rsidRDefault="00AD4E2A" w:rsidP="003A143E">
            <w:pP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6D694ABB" wp14:editId="7B64E8BB">
                  <wp:extent cx="2633472" cy="1481328"/>
                  <wp:effectExtent l="0" t="0" r="0" b="5080"/>
                  <wp:docPr id="31"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Small Pad Detail.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33472" cy="1481328"/>
                          </a:xfrm>
                          <a:prstGeom prst="rect">
                            <a:avLst/>
                          </a:prstGeom>
                        </pic:spPr>
                      </pic:pic>
                    </a:graphicData>
                  </a:graphic>
                </wp:inline>
              </w:drawing>
            </w:r>
          </w:p>
        </w:tc>
        <w:tc>
          <w:tcPr>
            <w:tcW w:w="4675" w:type="dxa"/>
          </w:tcPr>
          <w:p w14:paraId="4EBE748A" w14:textId="77777777" w:rsidR="00E56D7D" w:rsidRDefault="006B5FF5" w:rsidP="003A143E">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941576D" wp14:editId="0AC3D66E">
                  <wp:extent cx="2633472" cy="1481328"/>
                  <wp:effectExtent l="0" t="0" r="0" b="5080"/>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Small Pad in place.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33472" cy="1481328"/>
                          </a:xfrm>
                          <a:prstGeom prst="rect">
                            <a:avLst/>
                          </a:prstGeom>
                        </pic:spPr>
                      </pic:pic>
                    </a:graphicData>
                  </a:graphic>
                </wp:inline>
              </w:drawing>
            </w:r>
          </w:p>
        </w:tc>
      </w:tr>
    </w:tbl>
    <w:p w14:paraId="6B974120" w14:textId="77777777" w:rsidR="009D216B" w:rsidRDefault="009D216B" w:rsidP="009D216B">
      <w:pPr>
        <w:spacing w:after="0"/>
        <w:rPr>
          <w:rFonts w:asciiTheme="majorBidi" w:hAnsiTheme="majorBidi" w:cstheme="majorBidi"/>
          <w:sz w:val="24"/>
          <w:szCs w:val="24"/>
        </w:rPr>
      </w:pPr>
    </w:p>
    <w:p w14:paraId="24AA6888" w14:textId="77777777" w:rsidR="009D216B" w:rsidRDefault="00453AB7" w:rsidP="00453AB7">
      <w:pPr>
        <w:pStyle w:val="ListParagraph"/>
        <w:numPr>
          <w:ilvl w:val="0"/>
          <w:numId w:val="2"/>
        </w:numPr>
        <w:spacing w:after="0"/>
        <w:rPr>
          <w:rFonts w:asciiTheme="majorBidi" w:hAnsiTheme="majorBidi" w:cstheme="majorBidi"/>
          <w:sz w:val="24"/>
          <w:szCs w:val="24"/>
        </w:rPr>
      </w:pPr>
      <w:r w:rsidRPr="00453AB7">
        <w:rPr>
          <w:rFonts w:asciiTheme="majorBidi" w:hAnsiTheme="majorBidi" w:cstheme="majorBidi"/>
          <w:color w:val="4472C4" w:themeColor="accent5"/>
          <w:sz w:val="24"/>
          <w:szCs w:val="24"/>
        </w:rPr>
        <w:t>Researcher 1</w:t>
      </w:r>
      <w:r>
        <w:rPr>
          <w:rFonts w:asciiTheme="majorBidi" w:hAnsiTheme="majorBidi" w:cstheme="majorBidi"/>
          <w:sz w:val="24"/>
          <w:szCs w:val="24"/>
        </w:rPr>
        <w:t xml:space="preserve"> will</w:t>
      </w:r>
      <w:r w:rsidRPr="00B5182C">
        <w:rPr>
          <w:rFonts w:asciiTheme="majorBidi" w:hAnsiTheme="majorBidi" w:cstheme="majorBidi"/>
          <w:sz w:val="24"/>
          <w:szCs w:val="24"/>
        </w:rPr>
        <w:t xml:space="preserve"> </w:t>
      </w:r>
      <w:r>
        <w:rPr>
          <w:rFonts w:asciiTheme="majorBidi" w:hAnsiTheme="majorBidi" w:cstheme="majorBidi"/>
          <w:sz w:val="24"/>
          <w:szCs w:val="24"/>
        </w:rPr>
        <w:t>p</w:t>
      </w:r>
      <w:r w:rsidR="009D216B">
        <w:rPr>
          <w:rFonts w:asciiTheme="majorBidi" w:hAnsiTheme="majorBidi" w:cstheme="majorBidi"/>
          <w:sz w:val="24"/>
          <w:szCs w:val="24"/>
        </w:rPr>
        <w:t xml:space="preserve">lace </w:t>
      </w:r>
      <w:r w:rsidR="003A143E">
        <w:rPr>
          <w:rFonts w:asciiTheme="majorBidi" w:hAnsiTheme="majorBidi" w:cstheme="majorBidi"/>
          <w:sz w:val="24"/>
          <w:szCs w:val="24"/>
        </w:rPr>
        <w:t>larger</w:t>
      </w:r>
      <w:r w:rsidR="009D216B">
        <w:rPr>
          <w:rFonts w:asciiTheme="majorBidi" w:hAnsiTheme="majorBidi" w:cstheme="majorBidi"/>
          <w:sz w:val="24"/>
          <w:szCs w:val="24"/>
        </w:rPr>
        <w:t xml:space="preserve"> thick pad in front of larger pad</w:t>
      </w:r>
      <w:r>
        <w:rPr>
          <w:rFonts w:asciiTheme="majorBidi" w:hAnsiTheme="majorBidi" w:cstheme="majorBidi"/>
          <w:sz w:val="24"/>
          <w:szCs w:val="24"/>
        </w:rPr>
        <w:t>.</w:t>
      </w:r>
    </w:p>
    <w:p w14:paraId="3878DF48" w14:textId="77777777" w:rsidR="009D216B" w:rsidRDefault="009D216B" w:rsidP="009D216B">
      <w:pPr>
        <w:spacing w:after="0"/>
        <w:rPr>
          <w:rFonts w:asciiTheme="majorBidi" w:hAnsiTheme="majorBidi" w:cstheme="majorBidi"/>
          <w:sz w:val="24"/>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20" w:firstRow="1" w:lastRow="0" w:firstColumn="0" w:lastColumn="0" w:noHBand="0" w:noVBand="1"/>
      </w:tblPr>
      <w:tblGrid>
        <w:gridCol w:w="4320"/>
        <w:gridCol w:w="4320"/>
      </w:tblGrid>
      <w:tr w:rsidR="006B5FF5" w14:paraId="6CEA2280" w14:textId="77777777" w:rsidTr="009B2EED">
        <w:tc>
          <w:tcPr>
            <w:tcW w:w="4675" w:type="dxa"/>
          </w:tcPr>
          <w:p w14:paraId="101A97A3" w14:textId="77777777" w:rsidR="006B5FF5" w:rsidRDefault="006B5FF5" w:rsidP="003A143E">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605E7AC" wp14:editId="7B955D50">
                  <wp:extent cx="2633472" cy="1481328"/>
                  <wp:effectExtent l="0" t="0" r="0" b="5080"/>
                  <wp:docPr id="33"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Large Pad Detail.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33472" cy="1481328"/>
                          </a:xfrm>
                          <a:prstGeom prst="rect">
                            <a:avLst/>
                          </a:prstGeom>
                        </pic:spPr>
                      </pic:pic>
                    </a:graphicData>
                  </a:graphic>
                </wp:inline>
              </w:drawing>
            </w:r>
          </w:p>
        </w:tc>
        <w:tc>
          <w:tcPr>
            <w:tcW w:w="4675" w:type="dxa"/>
          </w:tcPr>
          <w:p w14:paraId="673810D1" w14:textId="77777777" w:rsidR="006B5FF5" w:rsidRDefault="006B5FF5" w:rsidP="003A143E">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C29D03B" wp14:editId="5B263F2C">
                  <wp:extent cx="2633472" cy="1481328"/>
                  <wp:effectExtent l="0" t="0" r="0" b="5080"/>
                  <wp:docPr id="34"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3 pad long view.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33472" cy="1481328"/>
                          </a:xfrm>
                          <a:prstGeom prst="rect">
                            <a:avLst/>
                          </a:prstGeom>
                        </pic:spPr>
                      </pic:pic>
                    </a:graphicData>
                  </a:graphic>
                </wp:inline>
              </w:drawing>
            </w:r>
          </w:p>
        </w:tc>
      </w:tr>
    </w:tbl>
    <w:p w14:paraId="6D3A7D03" w14:textId="77777777" w:rsidR="008D5821" w:rsidRDefault="008D5821" w:rsidP="003A143E">
      <w:pPr>
        <w:spacing w:after="0"/>
        <w:ind w:left="720"/>
        <w:rPr>
          <w:rFonts w:asciiTheme="majorBidi" w:hAnsiTheme="majorBidi" w:cstheme="majorBidi"/>
          <w:sz w:val="24"/>
          <w:szCs w:val="24"/>
        </w:rPr>
      </w:pPr>
    </w:p>
    <w:p w14:paraId="77DAC74F" w14:textId="77777777" w:rsidR="008D5821" w:rsidRDefault="00453AB7" w:rsidP="00981982">
      <w:pPr>
        <w:pStyle w:val="ListParagraph"/>
        <w:numPr>
          <w:ilvl w:val="0"/>
          <w:numId w:val="2"/>
        </w:numPr>
        <w:spacing w:after="0"/>
        <w:rPr>
          <w:rFonts w:asciiTheme="majorBidi" w:hAnsiTheme="majorBidi" w:cstheme="majorBidi"/>
          <w:sz w:val="24"/>
          <w:szCs w:val="24"/>
        </w:rPr>
      </w:pPr>
      <w:r w:rsidRPr="00453AB7">
        <w:rPr>
          <w:rFonts w:asciiTheme="majorBidi" w:hAnsiTheme="majorBidi" w:cstheme="majorBidi"/>
          <w:color w:val="4472C4" w:themeColor="accent5"/>
          <w:sz w:val="24"/>
          <w:szCs w:val="24"/>
        </w:rPr>
        <w:t>Researcher 1</w:t>
      </w:r>
      <w:r>
        <w:rPr>
          <w:rFonts w:asciiTheme="majorBidi" w:hAnsiTheme="majorBidi" w:cstheme="majorBidi"/>
          <w:sz w:val="24"/>
          <w:szCs w:val="24"/>
        </w:rPr>
        <w:t xml:space="preserve"> will</w:t>
      </w:r>
      <w:r w:rsidRPr="00B5182C">
        <w:rPr>
          <w:rFonts w:asciiTheme="majorBidi" w:hAnsiTheme="majorBidi" w:cstheme="majorBidi"/>
          <w:sz w:val="24"/>
          <w:szCs w:val="24"/>
        </w:rPr>
        <w:t xml:space="preserve"> </w:t>
      </w:r>
      <w:r>
        <w:rPr>
          <w:rFonts w:asciiTheme="majorBidi" w:hAnsiTheme="majorBidi" w:cstheme="majorBidi"/>
          <w:sz w:val="24"/>
          <w:szCs w:val="24"/>
        </w:rPr>
        <w:t>p</w:t>
      </w:r>
      <w:r w:rsidR="008D5821">
        <w:rPr>
          <w:rFonts w:asciiTheme="majorBidi" w:hAnsiTheme="majorBidi" w:cstheme="majorBidi"/>
          <w:sz w:val="24"/>
          <w:szCs w:val="24"/>
        </w:rPr>
        <w:t xml:space="preserve">lace the pad for the </w:t>
      </w:r>
      <w:r w:rsidR="00981982">
        <w:rPr>
          <w:rFonts w:asciiTheme="majorBidi" w:hAnsiTheme="majorBidi" w:cstheme="majorBidi"/>
          <w:sz w:val="24"/>
          <w:szCs w:val="24"/>
        </w:rPr>
        <w:t>non-exercising foot</w:t>
      </w:r>
      <w:r w:rsidR="008D5821">
        <w:rPr>
          <w:rFonts w:asciiTheme="majorBidi" w:hAnsiTheme="majorBidi" w:cstheme="majorBidi"/>
          <w:sz w:val="24"/>
          <w:szCs w:val="24"/>
        </w:rPr>
        <w:t xml:space="preserve"> as shown in the photo.</w:t>
      </w:r>
    </w:p>
    <w:p w14:paraId="1F1D1F35" w14:textId="77777777" w:rsidR="006B5FF5" w:rsidRDefault="006B5FF5" w:rsidP="006B5FF5">
      <w:pPr>
        <w:spacing w:after="0"/>
        <w:rPr>
          <w:rFonts w:asciiTheme="majorBidi" w:hAnsiTheme="majorBidi" w:cstheme="majorBidi"/>
          <w:sz w:val="24"/>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6B5FF5" w14:paraId="712B7FB3" w14:textId="77777777" w:rsidTr="009B2EED">
        <w:tc>
          <w:tcPr>
            <w:tcW w:w="4675" w:type="dxa"/>
          </w:tcPr>
          <w:p w14:paraId="3B42F152" w14:textId="77777777" w:rsidR="006B5FF5" w:rsidRDefault="00F32F4E" w:rsidP="006B5FF5">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5526FB8" wp14:editId="2694E5E6">
                  <wp:extent cx="2633472" cy="1481328"/>
                  <wp:effectExtent l="0" t="0" r="0" b="5080"/>
                  <wp:docPr id="3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foot pad detail.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33472" cy="1481328"/>
                          </a:xfrm>
                          <a:prstGeom prst="rect">
                            <a:avLst/>
                          </a:prstGeom>
                        </pic:spPr>
                      </pic:pic>
                    </a:graphicData>
                  </a:graphic>
                </wp:inline>
              </w:drawing>
            </w:r>
          </w:p>
        </w:tc>
        <w:tc>
          <w:tcPr>
            <w:tcW w:w="4675" w:type="dxa"/>
          </w:tcPr>
          <w:p w14:paraId="1230B20E" w14:textId="77777777" w:rsidR="006B5FF5" w:rsidRDefault="0004459B" w:rsidP="006B5FF5">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9446C4A" wp14:editId="10FB3484">
                  <wp:extent cx="2633472" cy="1481328"/>
                  <wp:effectExtent l="0" t="0" r="0" b="5080"/>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foot pad in place.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33472" cy="1481328"/>
                          </a:xfrm>
                          <a:prstGeom prst="rect">
                            <a:avLst/>
                          </a:prstGeom>
                        </pic:spPr>
                      </pic:pic>
                    </a:graphicData>
                  </a:graphic>
                </wp:inline>
              </w:drawing>
            </w:r>
          </w:p>
        </w:tc>
      </w:tr>
    </w:tbl>
    <w:commentRangeEnd w:id="81"/>
    <w:p w14:paraId="2CCEF435" w14:textId="77777777" w:rsidR="006B5FF5" w:rsidRPr="006B5FF5" w:rsidRDefault="00C224A5" w:rsidP="006B5FF5">
      <w:pPr>
        <w:spacing w:after="0"/>
        <w:ind w:left="720"/>
        <w:rPr>
          <w:rFonts w:asciiTheme="majorBidi" w:hAnsiTheme="majorBidi" w:cstheme="majorBidi"/>
          <w:sz w:val="24"/>
          <w:szCs w:val="24"/>
        </w:rPr>
      </w:pPr>
      <w:r>
        <w:rPr>
          <w:rStyle w:val="CommentReference"/>
        </w:rPr>
        <w:commentReference w:id="81"/>
      </w:r>
    </w:p>
    <w:p w14:paraId="1A7B6A9A" w14:textId="77777777" w:rsidR="009D216B" w:rsidRPr="009D216B" w:rsidRDefault="009D216B" w:rsidP="009D216B">
      <w:pPr>
        <w:spacing w:after="0"/>
        <w:ind w:firstLine="720"/>
        <w:rPr>
          <w:rFonts w:asciiTheme="majorBidi" w:hAnsiTheme="majorBidi" w:cstheme="majorBidi"/>
          <w:sz w:val="24"/>
          <w:szCs w:val="24"/>
        </w:rPr>
      </w:pPr>
    </w:p>
    <w:p w14:paraId="0BB54527" w14:textId="77777777" w:rsidR="00BF52C2" w:rsidRDefault="00453AB7" w:rsidP="00453AB7">
      <w:pPr>
        <w:pStyle w:val="ListParagraph"/>
        <w:numPr>
          <w:ilvl w:val="0"/>
          <w:numId w:val="2"/>
        </w:numPr>
        <w:spacing w:after="0"/>
        <w:rPr>
          <w:rFonts w:asciiTheme="majorBidi" w:hAnsiTheme="majorBidi" w:cstheme="majorBidi"/>
          <w:sz w:val="24"/>
          <w:szCs w:val="24"/>
        </w:rPr>
      </w:pPr>
      <w:r w:rsidRPr="00453AB7">
        <w:rPr>
          <w:rFonts w:asciiTheme="majorBidi" w:hAnsiTheme="majorBidi" w:cstheme="majorBidi"/>
          <w:color w:val="4472C4" w:themeColor="accent5"/>
          <w:sz w:val="24"/>
          <w:szCs w:val="24"/>
        </w:rPr>
        <w:t>Researcher 1</w:t>
      </w:r>
      <w:r>
        <w:rPr>
          <w:rFonts w:asciiTheme="majorBidi" w:hAnsiTheme="majorBidi" w:cstheme="majorBidi"/>
          <w:sz w:val="24"/>
          <w:szCs w:val="24"/>
        </w:rPr>
        <w:t xml:space="preserve"> will</w:t>
      </w:r>
      <w:r w:rsidRPr="00B5182C">
        <w:rPr>
          <w:rFonts w:asciiTheme="majorBidi" w:hAnsiTheme="majorBidi" w:cstheme="majorBidi"/>
          <w:sz w:val="24"/>
          <w:szCs w:val="24"/>
        </w:rPr>
        <w:t xml:space="preserve"> </w:t>
      </w:r>
      <w:r>
        <w:rPr>
          <w:rFonts w:asciiTheme="majorBidi" w:hAnsiTheme="majorBidi" w:cstheme="majorBidi"/>
          <w:sz w:val="24"/>
          <w:szCs w:val="24"/>
        </w:rPr>
        <w:t>c</w:t>
      </w:r>
      <w:r w:rsidR="0004459B">
        <w:rPr>
          <w:rFonts w:asciiTheme="majorBidi" w:hAnsiTheme="majorBidi" w:cstheme="majorBidi"/>
          <w:sz w:val="24"/>
          <w:szCs w:val="24"/>
        </w:rPr>
        <w:t>over table pads with a hospital bed sheet.</w:t>
      </w:r>
      <w:r w:rsidR="007719F0">
        <w:rPr>
          <w:rFonts w:asciiTheme="majorBidi" w:hAnsiTheme="majorBidi" w:cstheme="majorBidi"/>
          <w:sz w:val="24"/>
          <w:szCs w:val="24"/>
        </w:rPr>
        <w:t xml:space="preserve"> Fold the sheet along the long axis and tuck each side under the pads. Fold a pillowcase and place it inside the non-exercising footpad.</w:t>
      </w:r>
    </w:p>
    <w:p w14:paraId="442AAD47" w14:textId="77777777" w:rsidR="00DA5FFC" w:rsidRDefault="00DA5FFC" w:rsidP="00DA5FFC">
      <w:pPr>
        <w:spacing w:after="0"/>
        <w:rPr>
          <w:rFonts w:asciiTheme="majorBidi" w:hAnsiTheme="majorBidi" w:cstheme="majorBidi"/>
          <w:sz w:val="24"/>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9"/>
        <w:gridCol w:w="221"/>
      </w:tblGrid>
      <w:tr w:rsidR="00DA5FFC" w14:paraId="298FBFD7" w14:textId="77777777" w:rsidTr="007719F0">
        <w:tc>
          <w:tcPr>
            <w:tcW w:w="4675" w:type="dxa"/>
          </w:tcPr>
          <w:p w14:paraId="34465AE7" w14:textId="77777777" w:rsidR="00DA5FFC" w:rsidRDefault="007719F0" w:rsidP="00DA5FFC">
            <w:pP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1B1610C9" wp14:editId="388E9C5A">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ads with sheets.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tc>
        <w:tc>
          <w:tcPr>
            <w:tcW w:w="4675" w:type="dxa"/>
          </w:tcPr>
          <w:p w14:paraId="0A1A2F28" w14:textId="77777777" w:rsidR="00DA5FFC" w:rsidRDefault="00DA5FFC" w:rsidP="00DA5FFC">
            <w:pPr>
              <w:rPr>
                <w:rFonts w:asciiTheme="majorBidi" w:hAnsiTheme="majorBidi" w:cstheme="majorBidi"/>
                <w:sz w:val="24"/>
                <w:szCs w:val="24"/>
              </w:rPr>
            </w:pPr>
          </w:p>
        </w:tc>
      </w:tr>
    </w:tbl>
    <w:p w14:paraId="0ABF5853" w14:textId="77777777" w:rsidR="007A16D7" w:rsidRPr="007A16D7" w:rsidRDefault="007A16D7" w:rsidP="007A16D7">
      <w:pPr>
        <w:spacing w:after="0"/>
        <w:rPr>
          <w:rFonts w:asciiTheme="majorBidi" w:hAnsiTheme="majorBidi" w:cstheme="majorBidi"/>
          <w:sz w:val="24"/>
          <w:szCs w:val="24"/>
        </w:rPr>
      </w:pPr>
    </w:p>
    <w:p w14:paraId="69AC2AFC" w14:textId="77777777" w:rsidR="00017A88" w:rsidRDefault="00453AB7" w:rsidP="00453AB7">
      <w:pPr>
        <w:pStyle w:val="ListParagraph"/>
        <w:numPr>
          <w:ilvl w:val="0"/>
          <w:numId w:val="2"/>
        </w:numPr>
        <w:spacing w:after="0"/>
        <w:rPr>
          <w:rFonts w:asciiTheme="majorBidi" w:hAnsiTheme="majorBidi" w:cstheme="majorBidi"/>
          <w:sz w:val="24"/>
          <w:szCs w:val="24"/>
        </w:rPr>
      </w:pPr>
      <w:r w:rsidRPr="00453AB7">
        <w:rPr>
          <w:rFonts w:asciiTheme="majorBidi" w:hAnsiTheme="majorBidi" w:cstheme="majorBidi"/>
          <w:color w:val="4472C4" w:themeColor="accent5"/>
          <w:sz w:val="24"/>
          <w:szCs w:val="24"/>
        </w:rPr>
        <w:t>Researcher 1</w:t>
      </w:r>
      <w:r>
        <w:rPr>
          <w:rFonts w:asciiTheme="majorBidi" w:hAnsiTheme="majorBidi" w:cstheme="majorBidi"/>
          <w:sz w:val="24"/>
          <w:szCs w:val="24"/>
        </w:rPr>
        <w:t xml:space="preserve"> will</w:t>
      </w:r>
      <w:r w:rsidRPr="00B5182C">
        <w:rPr>
          <w:rFonts w:asciiTheme="majorBidi" w:hAnsiTheme="majorBidi" w:cstheme="majorBidi"/>
          <w:sz w:val="24"/>
          <w:szCs w:val="24"/>
        </w:rPr>
        <w:t xml:space="preserve"> </w:t>
      </w:r>
      <w:r>
        <w:rPr>
          <w:rFonts w:asciiTheme="majorBidi" w:hAnsiTheme="majorBidi" w:cstheme="majorBidi"/>
          <w:sz w:val="24"/>
          <w:szCs w:val="24"/>
        </w:rPr>
        <w:t>p</w:t>
      </w:r>
      <w:r w:rsidR="00017A88">
        <w:rPr>
          <w:rFonts w:asciiTheme="majorBidi" w:hAnsiTheme="majorBidi" w:cstheme="majorBidi"/>
          <w:sz w:val="24"/>
          <w:szCs w:val="24"/>
        </w:rPr>
        <w:t>lace the foot pad inside the base of the exercise device.</w:t>
      </w:r>
      <w:r w:rsidR="00DF5B31">
        <w:rPr>
          <w:rFonts w:asciiTheme="majorBidi" w:hAnsiTheme="majorBidi" w:cstheme="majorBidi"/>
          <w:sz w:val="24"/>
          <w:szCs w:val="24"/>
        </w:rPr>
        <w:t xml:space="preserve"> Fold the larger flaps up on the sides of the exercise device as shown in the photo.</w:t>
      </w:r>
    </w:p>
    <w:p w14:paraId="0CFA06A7" w14:textId="77777777" w:rsidR="00017A88" w:rsidRDefault="00017A88" w:rsidP="00017A88">
      <w:pPr>
        <w:spacing w:after="0"/>
        <w:rPr>
          <w:rFonts w:asciiTheme="majorBidi" w:hAnsiTheme="majorBidi" w:cstheme="majorBidi"/>
          <w:sz w:val="24"/>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60"/>
        <w:gridCol w:w="4580"/>
      </w:tblGrid>
      <w:tr w:rsidR="00DF5B31" w14:paraId="50611ADC" w14:textId="77777777" w:rsidTr="00DF5B31">
        <w:tc>
          <w:tcPr>
            <w:tcW w:w="3845" w:type="dxa"/>
          </w:tcPr>
          <w:p w14:paraId="6EDDE6DE" w14:textId="77777777" w:rsidR="00DF5B31" w:rsidRDefault="00DF5B31" w:rsidP="00017A88">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210FE6A" wp14:editId="70FCFA8D">
                  <wp:extent cx="2314544" cy="130193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lat Foot Pad Detail.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22398" cy="1306349"/>
                          </a:xfrm>
                          <a:prstGeom prst="rect">
                            <a:avLst/>
                          </a:prstGeom>
                        </pic:spPr>
                      </pic:pic>
                    </a:graphicData>
                  </a:graphic>
                </wp:inline>
              </w:drawing>
            </w:r>
          </w:p>
        </w:tc>
        <w:tc>
          <w:tcPr>
            <w:tcW w:w="4563" w:type="dxa"/>
          </w:tcPr>
          <w:p w14:paraId="51EEC750" w14:textId="77777777" w:rsidR="00DF5B31" w:rsidRDefault="00DF5B31" w:rsidP="00017A88">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424EF74" wp14:editId="08031547">
                  <wp:extent cx="2771262" cy="1558834"/>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lat foot pad in place.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84056" cy="1566031"/>
                          </a:xfrm>
                          <a:prstGeom prst="rect">
                            <a:avLst/>
                          </a:prstGeom>
                        </pic:spPr>
                      </pic:pic>
                    </a:graphicData>
                  </a:graphic>
                </wp:inline>
              </w:drawing>
            </w:r>
          </w:p>
        </w:tc>
      </w:tr>
    </w:tbl>
    <w:p w14:paraId="385038BF" w14:textId="77777777" w:rsidR="00017A88" w:rsidRPr="00017A88" w:rsidRDefault="00017A88" w:rsidP="00017A88">
      <w:pPr>
        <w:spacing w:after="0"/>
        <w:rPr>
          <w:rFonts w:asciiTheme="majorBidi" w:hAnsiTheme="majorBidi" w:cstheme="majorBidi"/>
          <w:sz w:val="24"/>
          <w:szCs w:val="24"/>
        </w:rPr>
      </w:pPr>
    </w:p>
    <w:p w14:paraId="789DD485" w14:textId="77777777" w:rsidR="007A16D7" w:rsidRPr="0064062F" w:rsidRDefault="00453AB7" w:rsidP="00453AB7">
      <w:pPr>
        <w:pStyle w:val="ListParagraph"/>
        <w:numPr>
          <w:ilvl w:val="0"/>
          <w:numId w:val="2"/>
        </w:numPr>
        <w:spacing w:after="0"/>
        <w:rPr>
          <w:rFonts w:asciiTheme="majorBidi" w:hAnsiTheme="majorBidi" w:cstheme="majorBidi"/>
          <w:sz w:val="24"/>
          <w:szCs w:val="24"/>
        </w:rPr>
      </w:pPr>
      <w:r w:rsidRPr="00453AB7">
        <w:rPr>
          <w:rFonts w:asciiTheme="majorBidi" w:hAnsiTheme="majorBidi" w:cstheme="majorBidi"/>
          <w:color w:val="4472C4" w:themeColor="accent5"/>
          <w:sz w:val="24"/>
          <w:szCs w:val="24"/>
        </w:rPr>
        <w:t>Researcher 1</w:t>
      </w:r>
      <w:r>
        <w:rPr>
          <w:rFonts w:asciiTheme="majorBidi" w:hAnsiTheme="majorBidi" w:cstheme="majorBidi"/>
          <w:sz w:val="24"/>
          <w:szCs w:val="24"/>
        </w:rPr>
        <w:t xml:space="preserve"> will</w:t>
      </w:r>
      <w:r w:rsidRPr="00B5182C">
        <w:rPr>
          <w:rFonts w:asciiTheme="majorBidi" w:hAnsiTheme="majorBidi" w:cstheme="majorBidi"/>
          <w:sz w:val="24"/>
          <w:szCs w:val="24"/>
        </w:rPr>
        <w:t xml:space="preserve"> </w:t>
      </w:r>
      <w:r>
        <w:rPr>
          <w:rFonts w:asciiTheme="majorBidi" w:hAnsiTheme="majorBidi" w:cstheme="majorBidi"/>
          <w:sz w:val="24"/>
          <w:szCs w:val="24"/>
        </w:rPr>
        <w:t>p</w:t>
      </w:r>
      <w:r w:rsidR="007A16D7">
        <w:rPr>
          <w:rFonts w:asciiTheme="majorBidi" w:hAnsiTheme="majorBidi" w:cstheme="majorBidi"/>
          <w:sz w:val="24"/>
          <w:szCs w:val="24"/>
        </w:rPr>
        <w:t>lace the rolling stool next to the MR table</w:t>
      </w:r>
    </w:p>
    <w:p w14:paraId="59EEEA0D" w14:textId="77777777" w:rsidR="0064062F" w:rsidRDefault="0064062F" w:rsidP="0064062F">
      <w:pPr>
        <w:pStyle w:val="ListParagraph"/>
        <w:spacing w:after="0"/>
        <w:rPr>
          <w:rFonts w:asciiTheme="majorBidi" w:hAnsiTheme="majorBidi" w:cstheme="majorBidi"/>
          <w:sz w:val="24"/>
          <w:szCs w:val="24"/>
        </w:rPr>
      </w:pPr>
    </w:p>
    <w:p w14:paraId="3D95D8C1" w14:textId="77777777" w:rsidR="00DA5FFC" w:rsidRDefault="00453AB7" w:rsidP="00453AB7">
      <w:pPr>
        <w:pStyle w:val="ListParagraph"/>
        <w:numPr>
          <w:ilvl w:val="0"/>
          <w:numId w:val="2"/>
        </w:numPr>
        <w:spacing w:after="0"/>
        <w:rPr>
          <w:rFonts w:asciiTheme="majorBidi" w:hAnsiTheme="majorBidi" w:cstheme="majorBidi"/>
          <w:sz w:val="24"/>
          <w:szCs w:val="24"/>
        </w:rPr>
      </w:pPr>
      <w:r w:rsidRPr="00453AB7">
        <w:rPr>
          <w:rFonts w:asciiTheme="majorBidi" w:hAnsiTheme="majorBidi" w:cstheme="majorBidi"/>
          <w:color w:val="4472C4" w:themeColor="accent5"/>
          <w:sz w:val="24"/>
          <w:szCs w:val="24"/>
        </w:rPr>
        <w:t>Researcher 1</w:t>
      </w:r>
      <w:r>
        <w:rPr>
          <w:rFonts w:asciiTheme="majorBidi" w:hAnsiTheme="majorBidi" w:cstheme="majorBidi"/>
          <w:sz w:val="24"/>
          <w:szCs w:val="24"/>
        </w:rPr>
        <w:t xml:space="preserve"> will</w:t>
      </w:r>
      <w:r w:rsidRPr="00B5182C">
        <w:rPr>
          <w:rFonts w:asciiTheme="majorBidi" w:hAnsiTheme="majorBidi" w:cstheme="majorBidi"/>
          <w:sz w:val="24"/>
          <w:szCs w:val="24"/>
        </w:rPr>
        <w:t xml:space="preserve"> </w:t>
      </w:r>
      <w:r>
        <w:rPr>
          <w:rFonts w:asciiTheme="majorBidi" w:hAnsiTheme="majorBidi" w:cstheme="majorBidi"/>
          <w:sz w:val="24"/>
          <w:szCs w:val="24"/>
        </w:rPr>
        <w:t>p</w:t>
      </w:r>
      <w:r w:rsidR="00DA5FFC">
        <w:rPr>
          <w:rFonts w:asciiTheme="majorBidi" w:hAnsiTheme="majorBidi" w:cstheme="majorBidi"/>
          <w:sz w:val="24"/>
          <w:szCs w:val="24"/>
        </w:rPr>
        <w:t>lace wireless force system</w:t>
      </w:r>
      <w:r w:rsidR="004B4295">
        <w:rPr>
          <w:rFonts w:asciiTheme="majorBidi" w:hAnsiTheme="majorBidi" w:cstheme="majorBidi"/>
          <w:sz w:val="24"/>
          <w:szCs w:val="24"/>
        </w:rPr>
        <w:t xml:space="preserve"> and laptop</w:t>
      </w:r>
      <w:r w:rsidR="00DA5FFC">
        <w:rPr>
          <w:rFonts w:asciiTheme="majorBidi" w:hAnsiTheme="majorBidi" w:cstheme="majorBidi"/>
          <w:sz w:val="24"/>
          <w:szCs w:val="24"/>
        </w:rPr>
        <w:t xml:space="preserve"> on </w:t>
      </w:r>
      <w:r w:rsidR="007A16D7">
        <w:rPr>
          <w:rFonts w:asciiTheme="majorBidi" w:hAnsiTheme="majorBidi" w:cstheme="majorBidi"/>
          <w:sz w:val="24"/>
          <w:szCs w:val="24"/>
        </w:rPr>
        <w:t xml:space="preserve">the </w:t>
      </w:r>
      <w:r w:rsidR="00DA5FFC">
        <w:rPr>
          <w:rFonts w:asciiTheme="majorBidi" w:hAnsiTheme="majorBidi" w:cstheme="majorBidi"/>
          <w:sz w:val="24"/>
          <w:szCs w:val="24"/>
        </w:rPr>
        <w:t>lab table.</w:t>
      </w:r>
    </w:p>
    <w:p w14:paraId="38A92A66" w14:textId="77777777" w:rsidR="00DA5FFC" w:rsidRDefault="00DA5FFC" w:rsidP="00DA5FFC">
      <w:pPr>
        <w:spacing w:after="0"/>
        <w:rPr>
          <w:rFonts w:asciiTheme="majorBidi" w:hAnsiTheme="majorBidi" w:cstheme="majorBidi"/>
          <w:sz w:val="24"/>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tblGrid>
      <w:tr w:rsidR="004B4295" w14:paraId="54B55FFD" w14:textId="77777777" w:rsidTr="004B4295">
        <w:tc>
          <w:tcPr>
            <w:tcW w:w="6205" w:type="dxa"/>
          </w:tcPr>
          <w:p w14:paraId="4CCC4D11" w14:textId="77777777" w:rsidR="004B4295" w:rsidRDefault="004B4295" w:rsidP="00DA5FFC">
            <w:pP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7953F9FD" wp14:editId="25AA5DC4">
                  <wp:extent cx="4228151" cy="2378335"/>
                  <wp:effectExtent l="0" t="0" r="127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aptop_Force_System_Box.jpg"/>
                          <pic:cNvPicPr/>
                        </pic:nvPicPr>
                        <pic:blipFill>
                          <a:blip r:embed="rId40" cstate="print">
                            <a:extLst>
                              <a:ext uri="{28A0092B-C50C-407E-A947-70E740481C1C}">
                                <a14:useLocalDpi xmlns:a14="http://schemas.microsoft.com/office/drawing/2010/main" val="0"/>
                              </a:ext>
                            </a:extLst>
                          </a:blip>
                          <a:stretch>
                            <a:fillRect/>
                          </a:stretch>
                        </pic:blipFill>
                        <pic:spPr>
                          <a:xfrm rot="10800000">
                            <a:off x="0" y="0"/>
                            <a:ext cx="4239928" cy="2384960"/>
                          </a:xfrm>
                          <a:prstGeom prst="rect">
                            <a:avLst/>
                          </a:prstGeom>
                        </pic:spPr>
                      </pic:pic>
                    </a:graphicData>
                  </a:graphic>
                </wp:inline>
              </w:drawing>
            </w:r>
          </w:p>
        </w:tc>
      </w:tr>
    </w:tbl>
    <w:p w14:paraId="4D304C71" w14:textId="77777777" w:rsidR="00DA5FFC" w:rsidRPr="00DA5FFC" w:rsidRDefault="00DA5FFC" w:rsidP="00DA5FFC">
      <w:pPr>
        <w:spacing w:after="0"/>
        <w:ind w:left="720"/>
        <w:rPr>
          <w:rFonts w:asciiTheme="majorBidi" w:hAnsiTheme="majorBidi" w:cstheme="majorBidi"/>
          <w:sz w:val="24"/>
          <w:szCs w:val="24"/>
        </w:rPr>
      </w:pPr>
    </w:p>
    <w:p w14:paraId="50F17B98" w14:textId="77777777" w:rsidR="00DA5FFC" w:rsidRDefault="00453AB7" w:rsidP="00453AB7">
      <w:pPr>
        <w:pStyle w:val="ListParagraph"/>
        <w:numPr>
          <w:ilvl w:val="0"/>
          <w:numId w:val="2"/>
        </w:numPr>
        <w:rPr>
          <w:rFonts w:asciiTheme="majorBidi" w:hAnsiTheme="majorBidi" w:cstheme="majorBidi"/>
          <w:sz w:val="24"/>
          <w:szCs w:val="24"/>
        </w:rPr>
      </w:pPr>
      <w:commentRangeStart w:id="82"/>
      <w:r w:rsidRPr="00453AB7">
        <w:rPr>
          <w:rFonts w:asciiTheme="majorBidi" w:hAnsiTheme="majorBidi" w:cstheme="majorBidi"/>
          <w:color w:val="4472C4" w:themeColor="accent5"/>
          <w:sz w:val="24"/>
          <w:szCs w:val="24"/>
        </w:rPr>
        <w:t>Researcher 1</w:t>
      </w:r>
      <w:r>
        <w:rPr>
          <w:rFonts w:asciiTheme="majorBidi" w:hAnsiTheme="majorBidi" w:cstheme="majorBidi"/>
          <w:sz w:val="24"/>
          <w:szCs w:val="24"/>
        </w:rPr>
        <w:t xml:space="preserve"> will</w:t>
      </w:r>
      <w:r w:rsidRPr="00B5182C">
        <w:rPr>
          <w:rFonts w:asciiTheme="majorBidi" w:hAnsiTheme="majorBidi" w:cstheme="majorBidi"/>
          <w:sz w:val="24"/>
          <w:szCs w:val="24"/>
        </w:rPr>
        <w:t xml:space="preserve"> </w:t>
      </w:r>
      <w:r>
        <w:rPr>
          <w:rFonts w:asciiTheme="majorBidi" w:hAnsiTheme="majorBidi" w:cstheme="majorBidi"/>
          <w:sz w:val="24"/>
          <w:szCs w:val="24"/>
        </w:rPr>
        <w:t>c</w:t>
      </w:r>
      <w:r w:rsidR="004B4295">
        <w:rPr>
          <w:rFonts w:asciiTheme="majorBidi" w:hAnsiTheme="majorBidi" w:cstheme="majorBidi"/>
          <w:sz w:val="24"/>
          <w:szCs w:val="24"/>
        </w:rPr>
        <w:t>onnect cable from 10V output on force system box to thigh exercise device</w:t>
      </w:r>
      <w:r w:rsidR="000B2048">
        <w:rPr>
          <w:rFonts w:asciiTheme="majorBidi" w:hAnsiTheme="majorBidi" w:cstheme="majorBidi"/>
          <w:sz w:val="24"/>
          <w:szCs w:val="24"/>
        </w:rPr>
        <w:t>. Switch the box power setting to 10V.</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1800"/>
        <w:gridCol w:w="1924"/>
        <w:gridCol w:w="1730"/>
      </w:tblGrid>
      <w:tr w:rsidR="000D7BF7" w14:paraId="3AEEFCBC" w14:textId="77777777" w:rsidTr="000D7BF7">
        <w:tc>
          <w:tcPr>
            <w:tcW w:w="3186" w:type="dxa"/>
          </w:tcPr>
          <w:p w14:paraId="5B1F4950" w14:textId="77777777" w:rsidR="00961F91" w:rsidRDefault="00961F91" w:rsidP="004B4295">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01A796F" wp14:editId="62B143C1">
                  <wp:extent cx="1884380" cy="1060254"/>
                  <wp:effectExtent l="0" t="0" r="190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nnector cable.jpg"/>
                          <pic:cNvPicPr/>
                        </pic:nvPicPr>
                        <pic:blipFill>
                          <a:blip r:embed="rId41" cstate="print">
                            <a:extLst>
                              <a:ext uri="{28A0092B-C50C-407E-A947-70E740481C1C}">
                                <a14:useLocalDpi xmlns:a14="http://schemas.microsoft.com/office/drawing/2010/main" val="0"/>
                              </a:ext>
                            </a:extLst>
                          </a:blip>
                          <a:stretch>
                            <a:fillRect/>
                          </a:stretch>
                        </pic:blipFill>
                        <pic:spPr>
                          <a:xfrm rot="10800000">
                            <a:off x="0" y="0"/>
                            <a:ext cx="1892755" cy="1064966"/>
                          </a:xfrm>
                          <a:prstGeom prst="rect">
                            <a:avLst/>
                          </a:prstGeom>
                        </pic:spPr>
                      </pic:pic>
                    </a:graphicData>
                  </a:graphic>
                </wp:inline>
              </w:drawing>
            </w:r>
          </w:p>
        </w:tc>
        <w:tc>
          <w:tcPr>
            <w:tcW w:w="1886" w:type="dxa"/>
          </w:tcPr>
          <w:p w14:paraId="5A4C6CC2" w14:textId="77777777" w:rsidR="00961F91" w:rsidRDefault="00961F91" w:rsidP="004B4295">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581384D" wp14:editId="0959BF1D">
                  <wp:extent cx="1315299" cy="838727"/>
                  <wp:effectExtent l="0" t="9207" r="9207" b="920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Wireless Force System.jpg"/>
                          <pic:cNvPicPr/>
                        </pic:nvPicPr>
                        <pic:blipFill>
                          <a:blip r:embed="rId42" cstate="print">
                            <a:extLst>
                              <a:ext uri="{28A0092B-C50C-407E-A947-70E740481C1C}">
                                <a14:useLocalDpi xmlns:a14="http://schemas.microsoft.com/office/drawing/2010/main" val="0"/>
                              </a:ext>
                            </a:extLst>
                          </a:blip>
                          <a:stretch>
                            <a:fillRect/>
                          </a:stretch>
                        </pic:blipFill>
                        <pic:spPr>
                          <a:xfrm rot="5400000">
                            <a:off x="0" y="0"/>
                            <a:ext cx="1350899" cy="861428"/>
                          </a:xfrm>
                          <a:prstGeom prst="rect">
                            <a:avLst/>
                          </a:prstGeom>
                        </pic:spPr>
                      </pic:pic>
                    </a:graphicData>
                  </a:graphic>
                </wp:inline>
              </w:drawing>
            </w:r>
          </w:p>
        </w:tc>
        <w:tc>
          <w:tcPr>
            <w:tcW w:w="1934" w:type="dxa"/>
          </w:tcPr>
          <w:p w14:paraId="40F5417E" w14:textId="77777777" w:rsidR="00961F91" w:rsidRDefault="00961F91" w:rsidP="004B4295">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305668B" wp14:editId="113BC661">
                  <wp:extent cx="1716668" cy="1060450"/>
                  <wp:effectExtent l="4128" t="0" r="2222" b="2223"/>
                  <wp:docPr id="40"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Connection to force transducer.jpg"/>
                          <pic:cNvPicPr/>
                        </pic:nvPicPr>
                        <pic:blipFill>
                          <a:blip r:embed="rId43" cstate="print">
                            <a:extLst>
                              <a:ext uri="{28A0092B-C50C-407E-A947-70E740481C1C}">
                                <a14:useLocalDpi xmlns:a14="http://schemas.microsoft.com/office/drawing/2010/main" val="0"/>
                              </a:ext>
                            </a:extLst>
                          </a:blip>
                          <a:stretch>
                            <a:fillRect/>
                          </a:stretch>
                        </pic:blipFill>
                        <pic:spPr>
                          <a:xfrm rot="5400000">
                            <a:off x="0" y="0"/>
                            <a:ext cx="1718183" cy="1061386"/>
                          </a:xfrm>
                          <a:prstGeom prst="rect">
                            <a:avLst/>
                          </a:prstGeom>
                        </pic:spPr>
                      </pic:pic>
                    </a:graphicData>
                  </a:graphic>
                </wp:inline>
              </w:drawing>
            </w:r>
          </w:p>
        </w:tc>
        <w:tc>
          <w:tcPr>
            <w:tcW w:w="1624" w:type="dxa"/>
          </w:tcPr>
          <w:p w14:paraId="1BDE51A6" w14:textId="77777777" w:rsidR="00961F91" w:rsidRDefault="00961F91" w:rsidP="004B4295">
            <w:pPr>
              <w:rPr>
                <w:rFonts w:asciiTheme="majorBidi" w:hAnsiTheme="majorBidi" w:cstheme="majorBidi"/>
                <w:noProof/>
                <w:sz w:val="24"/>
                <w:szCs w:val="24"/>
                <w:lang w:bidi="he-IL"/>
              </w:rPr>
            </w:pPr>
            <w:r>
              <w:rPr>
                <w:rFonts w:asciiTheme="majorBidi" w:hAnsiTheme="majorBidi" w:cstheme="majorBidi"/>
                <w:noProof/>
                <w:sz w:val="24"/>
                <w:szCs w:val="24"/>
              </w:rPr>
              <w:drawing>
                <wp:inline distT="0" distB="0" distL="0" distR="0" wp14:anchorId="3D362F96" wp14:editId="62CC57BF">
                  <wp:extent cx="1702226" cy="957502"/>
                  <wp:effectExtent l="0" t="8573" r="4128" b="4127"/>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ower switch.jpg"/>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1720525" cy="967795"/>
                          </a:xfrm>
                          <a:prstGeom prst="rect">
                            <a:avLst/>
                          </a:prstGeom>
                        </pic:spPr>
                      </pic:pic>
                    </a:graphicData>
                  </a:graphic>
                </wp:inline>
              </w:drawing>
            </w:r>
          </w:p>
        </w:tc>
      </w:tr>
    </w:tbl>
    <w:p w14:paraId="7D62914F" w14:textId="77777777" w:rsidR="000B2048" w:rsidRPr="004B4295" w:rsidRDefault="000B2048" w:rsidP="000B2048">
      <w:pPr>
        <w:rPr>
          <w:rFonts w:asciiTheme="majorBidi" w:hAnsiTheme="majorBidi" w:cstheme="majorBidi"/>
          <w:sz w:val="24"/>
          <w:szCs w:val="24"/>
        </w:rPr>
      </w:pPr>
    </w:p>
    <w:p w14:paraId="496D7BCF" w14:textId="77777777" w:rsidR="004B4295" w:rsidRDefault="00453AB7" w:rsidP="00453AB7">
      <w:pPr>
        <w:pStyle w:val="ListParagraph"/>
        <w:numPr>
          <w:ilvl w:val="0"/>
          <w:numId w:val="2"/>
        </w:numPr>
        <w:rPr>
          <w:rFonts w:asciiTheme="majorBidi" w:hAnsiTheme="majorBidi" w:cstheme="majorBidi"/>
          <w:sz w:val="24"/>
          <w:szCs w:val="24"/>
        </w:rPr>
      </w:pPr>
      <w:r w:rsidRPr="00453AB7">
        <w:rPr>
          <w:rFonts w:asciiTheme="majorBidi" w:hAnsiTheme="majorBidi" w:cstheme="majorBidi"/>
          <w:color w:val="4472C4" w:themeColor="accent5"/>
          <w:sz w:val="24"/>
          <w:szCs w:val="24"/>
        </w:rPr>
        <w:t>Researcher 1</w:t>
      </w:r>
      <w:r>
        <w:rPr>
          <w:rFonts w:asciiTheme="majorBidi" w:hAnsiTheme="majorBidi" w:cstheme="majorBidi"/>
          <w:sz w:val="24"/>
          <w:szCs w:val="24"/>
        </w:rPr>
        <w:t xml:space="preserve"> will</w:t>
      </w:r>
      <w:r w:rsidRPr="00B5182C">
        <w:rPr>
          <w:rFonts w:asciiTheme="majorBidi" w:hAnsiTheme="majorBidi" w:cstheme="majorBidi"/>
          <w:sz w:val="24"/>
          <w:szCs w:val="24"/>
        </w:rPr>
        <w:t xml:space="preserve"> </w:t>
      </w:r>
      <w:r>
        <w:rPr>
          <w:rFonts w:asciiTheme="majorBidi" w:hAnsiTheme="majorBidi" w:cstheme="majorBidi"/>
          <w:sz w:val="24"/>
          <w:szCs w:val="24"/>
        </w:rPr>
        <w:t>l</w:t>
      </w:r>
      <w:r w:rsidR="000B2048">
        <w:rPr>
          <w:rFonts w:asciiTheme="majorBidi" w:hAnsiTheme="majorBidi" w:cstheme="majorBidi"/>
          <w:sz w:val="24"/>
          <w:szCs w:val="24"/>
        </w:rPr>
        <w:t>og in to the laptop. Start the NI max program. Under the Networks tree, find the wireless B device. Click on self-test to verify wireless connectivity.</w:t>
      </w:r>
    </w:p>
    <w:tbl>
      <w:tblPr>
        <w:tblStyle w:val="TableGrid"/>
        <w:tblW w:w="0" w:type="auto"/>
        <w:tblInd w:w="720" w:type="dxa"/>
        <w:tblLook w:val="04A0" w:firstRow="1" w:lastRow="0" w:firstColumn="1" w:lastColumn="0" w:noHBand="0" w:noVBand="1"/>
      </w:tblPr>
      <w:tblGrid>
        <w:gridCol w:w="4315"/>
        <w:gridCol w:w="4315"/>
      </w:tblGrid>
      <w:tr w:rsidR="000B2048" w14:paraId="69D6DB1A" w14:textId="77777777" w:rsidTr="000B2048">
        <w:tc>
          <w:tcPr>
            <w:tcW w:w="4675" w:type="dxa"/>
          </w:tcPr>
          <w:p w14:paraId="083394A3" w14:textId="77777777" w:rsidR="000B2048" w:rsidRDefault="000B2048" w:rsidP="000B2048">
            <w:pPr>
              <w:rPr>
                <w:rFonts w:asciiTheme="majorBidi" w:hAnsiTheme="majorBidi" w:cstheme="majorBidi"/>
                <w:sz w:val="24"/>
                <w:szCs w:val="24"/>
              </w:rPr>
            </w:pPr>
          </w:p>
        </w:tc>
        <w:tc>
          <w:tcPr>
            <w:tcW w:w="4675" w:type="dxa"/>
          </w:tcPr>
          <w:p w14:paraId="3DD9DBED" w14:textId="77777777" w:rsidR="000B2048" w:rsidRDefault="000B2048" w:rsidP="000B2048">
            <w:pPr>
              <w:rPr>
                <w:rFonts w:asciiTheme="majorBidi" w:hAnsiTheme="majorBidi" w:cstheme="majorBidi"/>
                <w:sz w:val="24"/>
                <w:szCs w:val="24"/>
              </w:rPr>
            </w:pPr>
          </w:p>
        </w:tc>
      </w:tr>
    </w:tbl>
    <w:p w14:paraId="72A063A3" w14:textId="77777777" w:rsidR="000B2048" w:rsidRPr="000B2048" w:rsidRDefault="000B2048" w:rsidP="000B2048">
      <w:pPr>
        <w:rPr>
          <w:rFonts w:asciiTheme="majorBidi" w:hAnsiTheme="majorBidi" w:cstheme="majorBidi"/>
          <w:sz w:val="24"/>
          <w:szCs w:val="24"/>
        </w:rPr>
      </w:pPr>
    </w:p>
    <w:p w14:paraId="0E1B5356" w14:textId="77777777" w:rsidR="00DA5FFC" w:rsidRDefault="00453AB7" w:rsidP="000B2048">
      <w:pPr>
        <w:pStyle w:val="ListParagraph"/>
        <w:numPr>
          <w:ilvl w:val="0"/>
          <w:numId w:val="2"/>
        </w:numPr>
        <w:spacing w:after="0"/>
        <w:rPr>
          <w:rFonts w:asciiTheme="majorBidi" w:hAnsiTheme="majorBidi" w:cstheme="majorBidi"/>
          <w:sz w:val="24"/>
          <w:szCs w:val="24"/>
        </w:rPr>
      </w:pPr>
      <w:r w:rsidRPr="00453AB7">
        <w:rPr>
          <w:rFonts w:asciiTheme="majorBidi" w:hAnsiTheme="majorBidi" w:cstheme="majorBidi"/>
          <w:color w:val="4472C4" w:themeColor="accent5"/>
          <w:sz w:val="24"/>
          <w:szCs w:val="24"/>
        </w:rPr>
        <w:t>Researcher 1</w:t>
      </w:r>
      <w:r>
        <w:rPr>
          <w:rFonts w:asciiTheme="majorBidi" w:hAnsiTheme="majorBidi" w:cstheme="majorBidi"/>
          <w:sz w:val="24"/>
          <w:szCs w:val="24"/>
        </w:rPr>
        <w:t xml:space="preserve"> will</w:t>
      </w:r>
      <w:r w:rsidRPr="00B5182C">
        <w:rPr>
          <w:rFonts w:asciiTheme="majorBidi" w:hAnsiTheme="majorBidi" w:cstheme="majorBidi"/>
          <w:sz w:val="24"/>
          <w:szCs w:val="24"/>
        </w:rPr>
        <w:t xml:space="preserve"> </w:t>
      </w:r>
      <w:r>
        <w:rPr>
          <w:rFonts w:asciiTheme="majorBidi" w:hAnsiTheme="majorBidi" w:cstheme="majorBidi"/>
          <w:sz w:val="24"/>
          <w:szCs w:val="24"/>
        </w:rPr>
        <w:t>s</w:t>
      </w:r>
      <w:r w:rsidR="000B2048">
        <w:rPr>
          <w:rFonts w:asciiTheme="majorBidi" w:hAnsiTheme="majorBidi" w:cstheme="majorBidi"/>
          <w:sz w:val="24"/>
          <w:szCs w:val="24"/>
        </w:rPr>
        <w:t>tart the force data collection application. Specify a filename</w:t>
      </w:r>
      <w:r w:rsidR="005F0A36">
        <w:rPr>
          <w:rFonts w:asciiTheme="majorBidi" w:hAnsiTheme="majorBidi" w:cstheme="majorBidi"/>
          <w:sz w:val="24"/>
          <w:szCs w:val="24"/>
        </w:rPr>
        <w:t>. Start logging data by clicking the white arrow. Pull manually on the force transducer to verify system responsiveness and the direction of force deflection. Click the plantarflexion/dorsiflexion switch to change the direction of deflection.</w:t>
      </w:r>
    </w:p>
    <w:p w14:paraId="4958CC1B" w14:textId="77777777" w:rsidR="00AA63E6" w:rsidRDefault="00AA63E6" w:rsidP="00AA63E6">
      <w:pPr>
        <w:spacing w:after="0"/>
        <w:rPr>
          <w:rFonts w:asciiTheme="majorBidi" w:hAnsiTheme="majorBidi" w:cstheme="majorBidi"/>
          <w:sz w:val="24"/>
          <w:szCs w:val="24"/>
        </w:rPr>
      </w:pPr>
    </w:p>
    <w:tbl>
      <w:tblPr>
        <w:tblStyle w:val="TableGrid"/>
        <w:tblW w:w="0" w:type="auto"/>
        <w:tblInd w:w="720" w:type="dxa"/>
        <w:tblLook w:val="04A0" w:firstRow="1" w:lastRow="0" w:firstColumn="1" w:lastColumn="0" w:noHBand="0" w:noVBand="1"/>
      </w:tblPr>
      <w:tblGrid>
        <w:gridCol w:w="4315"/>
        <w:gridCol w:w="4315"/>
      </w:tblGrid>
      <w:tr w:rsidR="00AA63E6" w14:paraId="1104D734" w14:textId="77777777" w:rsidTr="00AA63E6">
        <w:tc>
          <w:tcPr>
            <w:tcW w:w="4675" w:type="dxa"/>
          </w:tcPr>
          <w:p w14:paraId="6E9AF4AF" w14:textId="77777777" w:rsidR="00AA63E6" w:rsidRDefault="00AA63E6" w:rsidP="00AA63E6">
            <w:pPr>
              <w:rPr>
                <w:rFonts w:asciiTheme="majorBidi" w:hAnsiTheme="majorBidi" w:cstheme="majorBidi"/>
                <w:sz w:val="24"/>
                <w:szCs w:val="24"/>
              </w:rPr>
            </w:pPr>
          </w:p>
        </w:tc>
        <w:tc>
          <w:tcPr>
            <w:tcW w:w="4675" w:type="dxa"/>
          </w:tcPr>
          <w:p w14:paraId="49A9C55A" w14:textId="77777777" w:rsidR="00AA63E6" w:rsidRDefault="00AA63E6" w:rsidP="00AA63E6">
            <w:pPr>
              <w:rPr>
                <w:rFonts w:asciiTheme="majorBidi" w:hAnsiTheme="majorBidi" w:cstheme="majorBidi"/>
                <w:sz w:val="24"/>
                <w:szCs w:val="24"/>
              </w:rPr>
            </w:pPr>
          </w:p>
        </w:tc>
      </w:tr>
    </w:tbl>
    <w:p w14:paraId="01C0A0A3" w14:textId="77777777" w:rsidR="005F0A36" w:rsidRDefault="005F0A36" w:rsidP="005F0A36">
      <w:pPr>
        <w:spacing w:after="0"/>
        <w:rPr>
          <w:rFonts w:asciiTheme="majorBidi" w:hAnsiTheme="majorBidi" w:cstheme="majorBidi"/>
          <w:sz w:val="24"/>
          <w:szCs w:val="24"/>
        </w:rPr>
      </w:pPr>
    </w:p>
    <w:p w14:paraId="55DF5046" w14:textId="77777777" w:rsidR="005F0A36" w:rsidRPr="005F0A36" w:rsidRDefault="00453AB7" w:rsidP="00D125C2">
      <w:pPr>
        <w:pStyle w:val="ListParagraph"/>
        <w:numPr>
          <w:ilvl w:val="0"/>
          <w:numId w:val="2"/>
        </w:numPr>
        <w:spacing w:after="0"/>
        <w:rPr>
          <w:rFonts w:asciiTheme="majorBidi" w:hAnsiTheme="majorBidi" w:cstheme="majorBidi"/>
          <w:sz w:val="24"/>
          <w:szCs w:val="24"/>
        </w:rPr>
      </w:pPr>
      <w:r w:rsidRPr="00453AB7">
        <w:rPr>
          <w:rFonts w:asciiTheme="majorBidi" w:hAnsiTheme="majorBidi" w:cstheme="majorBidi"/>
          <w:color w:val="4472C4" w:themeColor="accent5"/>
          <w:sz w:val="24"/>
          <w:szCs w:val="24"/>
        </w:rPr>
        <w:t>Researcher 1</w:t>
      </w:r>
      <w:r>
        <w:rPr>
          <w:rFonts w:asciiTheme="majorBidi" w:hAnsiTheme="majorBidi" w:cstheme="majorBidi"/>
          <w:sz w:val="24"/>
          <w:szCs w:val="24"/>
        </w:rPr>
        <w:t xml:space="preserve"> will</w:t>
      </w:r>
      <w:r w:rsidRPr="00B5182C">
        <w:rPr>
          <w:rFonts w:asciiTheme="majorBidi" w:hAnsiTheme="majorBidi" w:cstheme="majorBidi"/>
          <w:sz w:val="24"/>
          <w:szCs w:val="24"/>
        </w:rPr>
        <w:t xml:space="preserve"> </w:t>
      </w:r>
      <w:r>
        <w:rPr>
          <w:rFonts w:asciiTheme="majorBidi" w:hAnsiTheme="majorBidi" w:cstheme="majorBidi"/>
          <w:sz w:val="24"/>
          <w:szCs w:val="24"/>
        </w:rPr>
        <w:t>s</w:t>
      </w:r>
      <w:r w:rsidR="005F0A36">
        <w:rPr>
          <w:rFonts w:asciiTheme="majorBidi" w:hAnsiTheme="majorBidi" w:cstheme="majorBidi"/>
          <w:sz w:val="24"/>
          <w:szCs w:val="24"/>
        </w:rPr>
        <w:t>tart the force measurement application to prepare to measure the maximal and submaximal forces immediately after the respective contraction is complete.</w:t>
      </w:r>
    </w:p>
    <w:p w14:paraId="73177D13" w14:textId="77777777" w:rsidR="00A8162C" w:rsidRDefault="00A8162C" w:rsidP="00BF52C2">
      <w:pPr>
        <w:spacing w:after="0"/>
        <w:rPr>
          <w:rFonts w:asciiTheme="majorBidi" w:hAnsiTheme="majorBidi" w:cstheme="majorBidi"/>
          <w:sz w:val="24"/>
          <w:szCs w:val="24"/>
        </w:rPr>
      </w:pPr>
    </w:p>
    <w:tbl>
      <w:tblPr>
        <w:tblStyle w:val="TableGrid"/>
        <w:tblW w:w="0" w:type="auto"/>
        <w:tblInd w:w="720" w:type="dxa"/>
        <w:tblLook w:val="04A0" w:firstRow="1" w:lastRow="0" w:firstColumn="1" w:lastColumn="0" w:noHBand="0" w:noVBand="1"/>
      </w:tblPr>
      <w:tblGrid>
        <w:gridCol w:w="4315"/>
        <w:gridCol w:w="4315"/>
      </w:tblGrid>
      <w:tr w:rsidR="00D125C2" w14:paraId="365F4F63" w14:textId="77777777" w:rsidTr="00D125C2">
        <w:tc>
          <w:tcPr>
            <w:tcW w:w="4675" w:type="dxa"/>
          </w:tcPr>
          <w:p w14:paraId="6726251B" w14:textId="77777777" w:rsidR="00D125C2" w:rsidRDefault="00D125C2" w:rsidP="00D125C2">
            <w:pPr>
              <w:rPr>
                <w:rFonts w:asciiTheme="majorBidi" w:hAnsiTheme="majorBidi" w:cstheme="majorBidi"/>
                <w:sz w:val="24"/>
                <w:szCs w:val="24"/>
              </w:rPr>
            </w:pPr>
          </w:p>
        </w:tc>
        <w:tc>
          <w:tcPr>
            <w:tcW w:w="4675" w:type="dxa"/>
          </w:tcPr>
          <w:p w14:paraId="3D6A6988" w14:textId="77777777" w:rsidR="00D125C2" w:rsidRDefault="00D125C2" w:rsidP="00D125C2">
            <w:pPr>
              <w:rPr>
                <w:rFonts w:asciiTheme="majorBidi" w:hAnsiTheme="majorBidi" w:cstheme="majorBidi"/>
                <w:sz w:val="24"/>
                <w:szCs w:val="24"/>
              </w:rPr>
            </w:pPr>
          </w:p>
        </w:tc>
      </w:tr>
    </w:tbl>
    <w:commentRangeEnd w:id="82"/>
    <w:p w14:paraId="01755FA9" w14:textId="77777777" w:rsidR="00D125C2" w:rsidRDefault="00C224A5" w:rsidP="00D125C2">
      <w:pPr>
        <w:spacing w:after="0"/>
        <w:ind w:left="720"/>
        <w:rPr>
          <w:rFonts w:asciiTheme="majorBidi" w:hAnsiTheme="majorBidi" w:cstheme="majorBidi"/>
          <w:sz w:val="24"/>
          <w:szCs w:val="24"/>
        </w:rPr>
      </w:pPr>
      <w:r>
        <w:rPr>
          <w:rStyle w:val="CommentReference"/>
        </w:rPr>
        <w:lastRenderedPageBreak/>
        <w:commentReference w:id="82"/>
      </w:r>
    </w:p>
    <w:p w14:paraId="0EE38FF1" w14:textId="77777777" w:rsidR="005E5C2D" w:rsidRDefault="00453AB7" w:rsidP="00453AB7">
      <w:pPr>
        <w:pStyle w:val="ListParagraph"/>
        <w:numPr>
          <w:ilvl w:val="0"/>
          <w:numId w:val="2"/>
        </w:numPr>
        <w:rPr>
          <w:rFonts w:asciiTheme="majorBidi" w:hAnsiTheme="majorBidi" w:cstheme="majorBidi"/>
          <w:sz w:val="24"/>
          <w:szCs w:val="24"/>
        </w:rPr>
      </w:pPr>
      <w:r w:rsidRPr="00453AB7">
        <w:rPr>
          <w:rFonts w:asciiTheme="majorBidi" w:hAnsiTheme="majorBidi" w:cstheme="majorBidi"/>
          <w:color w:val="4472C4" w:themeColor="accent5"/>
          <w:sz w:val="24"/>
          <w:szCs w:val="24"/>
        </w:rPr>
        <w:t>Researcher 1</w:t>
      </w:r>
      <w:r>
        <w:rPr>
          <w:rFonts w:asciiTheme="majorBidi" w:hAnsiTheme="majorBidi" w:cstheme="majorBidi"/>
          <w:sz w:val="24"/>
          <w:szCs w:val="24"/>
        </w:rPr>
        <w:t xml:space="preserve"> will</w:t>
      </w:r>
      <w:r w:rsidRPr="00B5182C">
        <w:rPr>
          <w:rFonts w:asciiTheme="majorBidi" w:hAnsiTheme="majorBidi" w:cstheme="majorBidi"/>
          <w:sz w:val="24"/>
          <w:szCs w:val="24"/>
        </w:rPr>
        <w:t xml:space="preserve"> </w:t>
      </w:r>
      <w:r>
        <w:rPr>
          <w:rFonts w:asciiTheme="majorBidi" w:hAnsiTheme="majorBidi" w:cstheme="majorBidi"/>
          <w:sz w:val="24"/>
          <w:szCs w:val="24"/>
        </w:rPr>
        <w:t>s</w:t>
      </w:r>
      <w:r w:rsidR="005E5C2D">
        <w:rPr>
          <w:rFonts w:asciiTheme="majorBidi" w:hAnsiTheme="majorBidi" w:cstheme="majorBidi"/>
          <w:sz w:val="24"/>
          <w:szCs w:val="24"/>
        </w:rPr>
        <w:t>et up the external monitor on the metal grid plate.</w:t>
      </w:r>
      <w:r w:rsidR="00981982">
        <w:rPr>
          <w:rFonts w:asciiTheme="majorBidi" w:hAnsiTheme="majorBidi" w:cstheme="majorBidi"/>
          <w:sz w:val="24"/>
          <w:szCs w:val="24"/>
        </w:rPr>
        <w:t xml:space="preserve"> Turn the monitor so that it will be visible to the subject when they are on the table.</w:t>
      </w:r>
    </w:p>
    <w:p w14:paraId="4B15D735" w14:textId="77777777" w:rsidR="005E5C2D" w:rsidRDefault="005E5C2D" w:rsidP="005E5C2D">
      <w:pPr>
        <w:pStyle w:val="ListParagraph"/>
        <w:rPr>
          <w:rFonts w:asciiTheme="majorBidi" w:hAnsiTheme="majorBidi" w:cstheme="majorBidi"/>
          <w:sz w:val="24"/>
          <w:szCs w:val="24"/>
        </w:rPr>
      </w:pPr>
    </w:p>
    <w:tbl>
      <w:tblPr>
        <w:tblStyle w:val="TableGrid"/>
        <w:tblW w:w="0" w:type="auto"/>
        <w:tblInd w:w="720" w:type="dxa"/>
        <w:tblLook w:val="04A0" w:firstRow="1" w:lastRow="0" w:firstColumn="1" w:lastColumn="0" w:noHBand="0" w:noVBand="1"/>
      </w:tblPr>
      <w:tblGrid>
        <w:gridCol w:w="4315"/>
        <w:gridCol w:w="4315"/>
      </w:tblGrid>
      <w:tr w:rsidR="005E5C2D" w14:paraId="200BC9EE" w14:textId="77777777" w:rsidTr="005E5C2D">
        <w:tc>
          <w:tcPr>
            <w:tcW w:w="4675" w:type="dxa"/>
          </w:tcPr>
          <w:p w14:paraId="1FEDFC9C" w14:textId="77777777" w:rsidR="005E5C2D" w:rsidRDefault="005E5C2D" w:rsidP="005E5C2D">
            <w:pPr>
              <w:pStyle w:val="ListParagraph"/>
              <w:ind w:left="0"/>
              <w:rPr>
                <w:rFonts w:asciiTheme="majorBidi" w:hAnsiTheme="majorBidi" w:cstheme="majorBidi"/>
                <w:sz w:val="24"/>
                <w:szCs w:val="24"/>
              </w:rPr>
            </w:pPr>
          </w:p>
        </w:tc>
        <w:tc>
          <w:tcPr>
            <w:tcW w:w="4675" w:type="dxa"/>
          </w:tcPr>
          <w:p w14:paraId="0800C17F" w14:textId="77777777" w:rsidR="005E5C2D" w:rsidRDefault="005E5C2D" w:rsidP="005E5C2D">
            <w:pPr>
              <w:pStyle w:val="ListParagraph"/>
              <w:ind w:left="0"/>
              <w:rPr>
                <w:rFonts w:asciiTheme="majorBidi" w:hAnsiTheme="majorBidi" w:cstheme="majorBidi"/>
                <w:sz w:val="24"/>
                <w:szCs w:val="24"/>
              </w:rPr>
            </w:pPr>
          </w:p>
        </w:tc>
      </w:tr>
    </w:tbl>
    <w:p w14:paraId="7F4E6A0D" w14:textId="77777777" w:rsidR="005E5C2D" w:rsidRPr="005E5C2D" w:rsidRDefault="005E5C2D" w:rsidP="005E5C2D">
      <w:pPr>
        <w:rPr>
          <w:rFonts w:asciiTheme="majorBidi" w:hAnsiTheme="majorBidi" w:cstheme="majorBidi"/>
          <w:sz w:val="24"/>
          <w:szCs w:val="24"/>
        </w:rPr>
      </w:pPr>
    </w:p>
    <w:p w14:paraId="7E477692" w14:textId="77777777" w:rsidR="00585F72" w:rsidRDefault="00453AB7" w:rsidP="00453AB7">
      <w:pPr>
        <w:pStyle w:val="ListParagraph"/>
        <w:numPr>
          <w:ilvl w:val="0"/>
          <w:numId w:val="2"/>
        </w:numPr>
        <w:rPr>
          <w:rFonts w:asciiTheme="majorBidi" w:hAnsiTheme="majorBidi" w:cstheme="majorBidi"/>
          <w:sz w:val="24"/>
          <w:szCs w:val="24"/>
        </w:rPr>
      </w:pPr>
      <w:r w:rsidRPr="00453AB7">
        <w:rPr>
          <w:rFonts w:asciiTheme="majorBidi" w:hAnsiTheme="majorBidi" w:cstheme="majorBidi"/>
          <w:color w:val="4472C4" w:themeColor="accent5"/>
          <w:sz w:val="24"/>
          <w:szCs w:val="24"/>
        </w:rPr>
        <w:t>Researcher 1</w:t>
      </w:r>
      <w:r>
        <w:rPr>
          <w:rFonts w:asciiTheme="majorBidi" w:hAnsiTheme="majorBidi" w:cstheme="majorBidi"/>
          <w:sz w:val="24"/>
          <w:szCs w:val="24"/>
        </w:rPr>
        <w:t xml:space="preserve"> will</w:t>
      </w:r>
      <w:r w:rsidRPr="00B5182C">
        <w:rPr>
          <w:rFonts w:asciiTheme="majorBidi" w:hAnsiTheme="majorBidi" w:cstheme="majorBidi"/>
          <w:sz w:val="24"/>
          <w:szCs w:val="24"/>
        </w:rPr>
        <w:t xml:space="preserve"> </w:t>
      </w:r>
      <w:r>
        <w:rPr>
          <w:rFonts w:asciiTheme="majorBidi" w:hAnsiTheme="majorBidi" w:cstheme="majorBidi"/>
          <w:sz w:val="24"/>
          <w:szCs w:val="24"/>
        </w:rPr>
        <w:t>i</w:t>
      </w:r>
      <w:r w:rsidR="00585F72">
        <w:rPr>
          <w:rFonts w:asciiTheme="majorBidi" w:hAnsiTheme="majorBidi" w:cstheme="majorBidi"/>
          <w:sz w:val="24"/>
          <w:szCs w:val="24"/>
        </w:rPr>
        <w:t>nsert the Velcro ankle strap through the middle of all four brass rings</w:t>
      </w:r>
      <w:ins w:id="83" w:author="Bush, Emily Catherine" w:date="2015-08-21T10:51:00Z">
        <w:r w:rsidR="00C224A5">
          <w:rPr>
            <w:rFonts w:asciiTheme="majorBidi" w:hAnsiTheme="majorBidi" w:cstheme="majorBidi"/>
            <w:sz w:val="24"/>
            <w:szCs w:val="24"/>
          </w:rPr>
          <w:t xml:space="preserve"> and attach the strap to the transducer</w:t>
        </w:r>
      </w:ins>
      <w:r w:rsidR="00585F72">
        <w:rPr>
          <w:rFonts w:asciiTheme="majorBidi" w:hAnsiTheme="majorBidi" w:cstheme="majorBidi"/>
          <w:sz w:val="24"/>
          <w:szCs w:val="24"/>
        </w:rPr>
        <w:t>.</w:t>
      </w:r>
    </w:p>
    <w:p w14:paraId="169CB701" w14:textId="77777777" w:rsidR="00585F72" w:rsidRDefault="00585F72" w:rsidP="00585F72">
      <w:pPr>
        <w:pStyle w:val="ListParagraph"/>
        <w:rPr>
          <w:rFonts w:asciiTheme="majorBidi" w:hAnsiTheme="majorBidi" w:cstheme="majorBidi"/>
          <w:sz w:val="24"/>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9"/>
        <w:gridCol w:w="221"/>
      </w:tblGrid>
      <w:tr w:rsidR="00585F72" w14:paraId="483B5B66" w14:textId="77777777" w:rsidTr="007719F0">
        <w:tc>
          <w:tcPr>
            <w:tcW w:w="4675" w:type="dxa"/>
          </w:tcPr>
          <w:p w14:paraId="15254D80" w14:textId="77777777" w:rsidR="00585F72" w:rsidRDefault="007719F0" w:rsidP="00585F72">
            <w:pPr>
              <w:pStyle w:val="ListParagraph"/>
              <w:ind w:left="0"/>
              <w:rPr>
                <w:rFonts w:asciiTheme="majorBidi" w:hAnsiTheme="majorBidi" w:cstheme="majorBidi"/>
                <w:sz w:val="24"/>
                <w:szCs w:val="24"/>
              </w:rPr>
            </w:pPr>
            <w:commentRangeStart w:id="84"/>
            <w:r>
              <w:rPr>
                <w:rFonts w:asciiTheme="majorBidi" w:hAnsiTheme="majorBidi" w:cstheme="majorBidi"/>
                <w:noProof/>
                <w:sz w:val="24"/>
                <w:szCs w:val="24"/>
              </w:rPr>
              <w:drawing>
                <wp:inline distT="0" distB="0" distL="0" distR="0" wp14:anchorId="544F1473" wp14:editId="78D0665A">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nkle Strap.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commentRangeEnd w:id="84"/>
            <w:r w:rsidR="00C224A5">
              <w:rPr>
                <w:rStyle w:val="CommentReference"/>
              </w:rPr>
              <w:commentReference w:id="84"/>
            </w:r>
          </w:p>
        </w:tc>
        <w:tc>
          <w:tcPr>
            <w:tcW w:w="4675" w:type="dxa"/>
          </w:tcPr>
          <w:p w14:paraId="531ADA73" w14:textId="77777777" w:rsidR="00585F72" w:rsidRDefault="00585F72" w:rsidP="00585F72">
            <w:pPr>
              <w:pStyle w:val="ListParagraph"/>
              <w:ind w:left="0"/>
              <w:rPr>
                <w:rFonts w:asciiTheme="majorBidi" w:hAnsiTheme="majorBidi" w:cstheme="majorBidi"/>
                <w:sz w:val="24"/>
                <w:szCs w:val="24"/>
              </w:rPr>
            </w:pPr>
          </w:p>
        </w:tc>
      </w:tr>
    </w:tbl>
    <w:p w14:paraId="282E27EE" w14:textId="77777777" w:rsidR="00585F72" w:rsidRPr="00585F72" w:rsidRDefault="00585F72" w:rsidP="00585F72">
      <w:pPr>
        <w:rPr>
          <w:rFonts w:asciiTheme="majorBidi" w:hAnsiTheme="majorBidi" w:cstheme="majorBidi"/>
          <w:sz w:val="24"/>
          <w:szCs w:val="24"/>
        </w:rPr>
      </w:pPr>
    </w:p>
    <w:p w14:paraId="0DBEA111" w14:textId="77777777" w:rsidR="00981982" w:rsidRDefault="008C53CE" w:rsidP="008C53CE">
      <w:pPr>
        <w:pStyle w:val="ListParagraph"/>
        <w:numPr>
          <w:ilvl w:val="0"/>
          <w:numId w:val="2"/>
        </w:numPr>
        <w:rPr>
          <w:rFonts w:asciiTheme="majorBidi" w:hAnsiTheme="majorBidi" w:cstheme="majorBidi"/>
          <w:sz w:val="24"/>
          <w:szCs w:val="24"/>
        </w:rPr>
      </w:pPr>
      <w:r w:rsidRPr="00453AB7">
        <w:rPr>
          <w:rFonts w:asciiTheme="majorBidi" w:hAnsiTheme="majorBidi" w:cstheme="majorBidi"/>
          <w:color w:val="4472C4" w:themeColor="accent5"/>
          <w:sz w:val="24"/>
          <w:szCs w:val="24"/>
        </w:rPr>
        <w:t>Researcher 1</w:t>
      </w:r>
      <w:r>
        <w:rPr>
          <w:rFonts w:asciiTheme="majorBidi" w:hAnsiTheme="majorBidi" w:cstheme="majorBidi"/>
          <w:sz w:val="24"/>
          <w:szCs w:val="24"/>
        </w:rPr>
        <w:t xml:space="preserve"> will</w:t>
      </w:r>
      <w:r w:rsidRPr="00B5182C">
        <w:rPr>
          <w:rFonts w:asciiTheme="majorBidi" w:hAnsiTheme="majorBidi" w:cstheme="majorBidi"/>
          <w:sz w:val="24"/>
          <w:szCs w:val="24"/>
        </w:rPr>
        <w:t xml:space="preserve"> </w:t>
      </w:r>
      <w:r>
        <w:rPr>
          <w:rFonts w:asciiTheme="majorBidi" w:hAnsiTheme="majorBidi" w:cstheme="majorBidi"/>
          <w:sz w:val="24"/>
          <w:szCs w:val="24"/>
        </w:rPr>
        <w:t>a</w:t>
      </w:r>
      <w:r w:rsidR="00981982">
        <w:rPr>
          <w:rFonts w:asciiTheme="majorBidi" w:hAnsiTheme="majorBidi" w:cstheme="majorBidi"/>
          <w:sz w:val="24"/>
          <w:szCs w:val="24"/>
        </w:rPr>
        <w:t>ttach the ankle strap with brass rings to the transducer.</w:t>
      </w:r>
    </w:p>
    <w:p w14:paraId="6535C737" w14:textId="77777777" w:rsidR="00981982" w:rsidRDefault="00981982" w:rsidP="00981982">
      <w:pPr>
        <w:pStyle w:val="ListParagraph"/>
        <w:rPr>
          <w:rFonts w:asciiTheme="majorBidi" w:hAnsiTheme="majorBidi" w:cstheme="majorBidi"/>
          <w:sz w:val="24"/>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6"/>
        <w:gridCol w:w="4144"/>
      </w:tblGrid>
      <w:tr w:rsidR="002D7F29" w14:paraId="6E498F73" w14:textId="77777777" w:rsidTr="002D7F29">
        <w:tc>
          <w:tcPr>
            <w:tcW w:w="4675" w:type="dxa"/>
          </w:tcPr>
          <w:p w14:paraId="5B28721B" w14:textId="77777777" w:rsidR="00981982" w:rsidRDefault="00981982" w:rsidP="00981982">
            <w:pPr>
              <w:pStyle w:val="ListParagraph"/>
              <w:ind w:left="0"/>
              <w:rPr>
                <w:rFonts w:asciiTheme="majorBidi" w:hAnsiTheme="majorBidi" w:cstheme="majorBidi"/>
                <w:sz w:val="24"/>
                <w:szCs w:val="24"/>
              </w:rPr>
            </w:pPr>
            <w:commentRangeStart w:id="85"/>
            <w:r w:rsidRPr="00981982">
              <w:rPr>
                <w:rFonts w:asciiTheme="majorBidi" w:hAnsiTheme="majorBidi" w:cstheme="majorBidi"/>
                <w:noProof/>
                <w:sz w:val="24"/>
                <w:szCs w:val="24"/>
              </w:rPr>
              <w:drawing>
                <wp:inline distT="0" distB="0" distL="0" distR="0" wp14:anchorId="6DF37E15" wp14:editId="3138E158">
                  <wp:extent cx="2692902" cy="1672046"/>
                  <wp:effectExtent l="0" t="0" r="0" b="444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46" cstate="print">
                            <a:extLst>
                              <a:ext uri="{28A0092B-C50C-407E-A947-70E740481C1C}">
                                <a14:useLocalDpi xmlns:a14="http://schemas.microsoft.com/office/drawing/2010/main" val="0"/>
                              </a:ext>
                            </a:extLst>
                          </a:blip>
                          <a:srcRect t="24242" r="69382" b="49228"/>
                          <a:stretch/>
                        </pic:blipFill>
                        <pic:spPr>
                          <a:xfrm>
                            <a:off x="0" y="0"/>
                            <a:ext cx="2707501" cy="1681110"/>
                          </a:xfrm>
                          <a:prstGeom prst="rect">
                            <a:avLst/>
                          </a:prstGeom>
                        </pic:spPr>
                      </pic:pic>
                    </a:graphicData>
                  </a:graphic>
                </wp:inline>
              </w:drawing>
            </w:r>
            <w:commentRangeEnd w:id="85"/>
            <w:r w:rsidR="00C224A5">
              <w:rPr>
                <w:rStyle w:val="CommentReference"/>
              </w:rPr>
              <w:commentReference w:id="85"/>
            </w:r>
          </w:p>
        </w:tc>
        <w:tc>
          <w:tcPr>
            <w:tcW w:w="4675" w:type="dxa"/>
          </w:tcPr>
          <w:p w14:paraId="39AE4994" w14:textId="77777777" w:rsidR="00981982" w:rsidRDefault="002D7F29" w:rsidP="002D7F29">
            <w:pPr>
              <w:pStyle w:val="ListParagraph"/>
              <w:ind w:left="0"/>
              <w:rPr>
                <w:rFonts w:asciiTheme="majorBidi" w:hAnsiTheme="majorBidi" w:cstheme="majorBidi"/>
                <w:sz w:val="24"/>
                <w:szCs w:val="24"/>
              </w:rPr>
            </w:pPr>
            <w:r w:rsidRPr="002D7F29">
              <w:rPr>
                <w:rFonts w:asciiTheme="majorBidi" w:hAnsiTheme="majorBidi" w:cstheme="majorBidi"/>
                <w:noProof/>
                <w:sz w:val="24"/>
                <w:szCs w:val="24"/>
              </w:rPr>
              <w:drawing>
                <wp:inline distT="0" distB="0" distL="0" distR="0" wp14:anchorId="29B7DDE0" wp14:editId="0DC7B50B">
                  <wp:extent cx="2415396" cy="1725284"/>
                  <wp:effectExtent l="0" t="0" r="4445" b="889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47" cstate="print">
                            <a:extLst>
                              <a:ext uri="{28A0092B-C50C-407E-A947-70E740481C1C}">
                                <a14:useLocalDpi xmlns:a14="http://schemas.microsoft.com/office/drawing/2010/main" val="0"/>
                              </a:ext>
                            </a:extLst>
                          </a:blip>
                          <a:srcRect l="34219" t="27445" r="41767" b="42062"/>
                          <a:stretch/>
                        </pic:blipFill>
                        <pic:spPr>
                          <a:xfrm>
                            <a:off x="0" y="0"/>
                            <a:ext cx="2415396" cy="1725284"/>
                          </a:xfrm>
                          <a:prstGeom prst="rect">
                            <a:avLst/>
                          </a:prstGeom>
                        </pic:spPr>
                      </pic:pic>
                    </a:graphicData>
                  </a:graphic>
                </wp:inline>
              </w:drawing>
            </w:r>
          </w:p>
        </w:tc>
      </w:tr>
    </w:tbl>
    <w:p w14:paraId="17112312" w14:textId="77777777" w:rsidR="00981982" w:rsidRDefault="00981982" w:rsidP="00981982">
      <w:pPr>
        <w:pStyle w:val="ListParagraph"/>
        <w:rPr>
          <w:rFonts w:asciiTheme="majorBidi" w:hAnsiTheme="majorBidi" w:cstheme="majorBidi"/>
          <w:sz w:val="24"/>
          <w:szCs w:val="24"/>
        </w:rPr>
      </w:pPr>
    </w:p>
    <w:p w14:paraId="077B196C" w14:textId="77777777" w:rsidR="00D125C2" w:rsidRPr="006F5AE3" w:rsidRDefault="008C53CE" w:rsidP="008C53CE">
      <w:pPr>
        <w:pStyle w:val="ListParagraph"/>
        <w:numPr>
          <w:ilvl w:val="0"/>
          <w:numId w:val="2"/>
        </w:numPr>
        <w:rPr>
          <w:rFonts w:asciiTheme="majorBidi" w:hAnsiTheme="majorBidi" w:cstheme="majorBidi"/>
          <w:sz w:val="24"/>
          <w:szCs w:val="24"/>
        </w:rPr>
      </w:pPr>
      <w:r w:rsidRPr="00453AB7">
        <w:rPr>
          <w:rFonts w:asciiTheme="majorBidi" w:hAnsiTheme="majorBidi" w:cstheme="majorBidi"/>
          <w:color w:val="4472C4" w:themeColor="accent5"/>
          <w:sz w:val="24"/>
          <w:szCs w:val="24"/>
        </w:rPr>
        <w:t>Researcher 1</w:t>
      </w:r>
      <w:r>
        <w:rPr>
          <w:rFonts w:asciiTheme="majorBidi" w:hAnsiTheme="majorBidi" w:cstheme="majorBidi"/>
          <w:sz w:val="24"/>
          <w:szCs w:val="24"/>
        </w:rPr>
        <w:t xml:space="preserve"> will</w:t>
      </w:r>
      <w:r w:rsidRPr="00B5182C">
        <w:rPr>
          <w:rFonts w:asciiTheme="majorBidi" w:hAnsiTheme="majorBidi" w:cstheme="majorBidi"/>
          <w:sz w:val="24"/>
          <w:szCs w:val="24"/>
        </w:rPr>
        <w:t xml:space="preserve"> </w:t>
      </w:r>
      <w:r>
        <w:rPr>
          <w:rFonts w:asciiTheme="majorBidi" w:hAnsiTheme="majorBidi" w:cstheme="majorBidi"/>
          <w:sz w:val="24"/>
          <w:szCs w:val="24"/>
        </w:rPr>
        <w:t>a</w:t>
      </w:r>
      <w:r w:rsidR="006F5AE3">
        <w:rPr>
          <w:rFonts w:asciiTheme="majorBidi" w:hAnsiTheme="majorBidi" w:cstheme="majorBidi"/>
          <w:sz w:val="24"/>
          <w:szCs w:val="24"/>
        </w:rPr>
        <w:t>cquire a set of scrubs (bottom and top) from the 3T MRI area for patient to wear.</w:t>
      </w:r>
    </w:p>
    <w:p w14:paraId="188AFA56" w14:textId="77777777" w:rsidR="00AA63E6" w:rsidRDefault="00AA63E6" w:rsidP="00D125C2">
      <w:pPr>
        <w:spacing w:after="0"/>
        <w:rPr>
          <w:rFonts w:asciiTheme="majorBidi" w:hAnsiTheme="majorBidi" w:cstheme="majorBidi"/>
          <w:b/>
          <w:bCs/>
          <w:sz w:val="24"/>
          <w:szCs w:val="24"/>
        </w:rPr>
      </w:pPr>
    </w:p>
    <w:p w14:paraId="26B26E44" w14:textId="77777777" w:rsidR="00D125C2" w:rsidRPr="00AA63E6" w:rsidRDefault="00DB6C50" w:rsidP="00D125C2">
      <w:pPr>
        <w:spacing w:after="0"/>
        <w:rPr>
          <w:rFonts w:asciiTheme="majorBidi" w:hAnsiTheme="majorBidi" w:cstheme="majorBidi"/>
          <w:b/>
          <w:bCs/>
          <w:sz w:val="24"/>
          <w:szCs w:val="24"/>
        </w:rPr>
      </w:pPr>
      <w:r>
        <w:rPr>
          <w:rFonts w:asciiTheme="majorBidi" w:hAnsiTheme="majorBidi" w:cstheme="majorBidi"/>
          <w:b/>
          <w:bCs/>
          <w:sz w:val="24"/>
          <w:szCs w:val="24"/>
        </w:rPr>
        <w:t xml:space="preserve">B. </w:t>
      </w:r>
      <w:r w:rsidR="00D125C2" w:rsidRPr="00AA63E6">
        <w:rPr>
          <w:rFonts w:asciiTheme="majorBidi" w:hAnsiTheme="majorBidi" w:cstheme="majorBidi"/>
          <w:b/>
          <w:bCs/>
          <w:sz w:val="24"/>
          <w:szCs w:val="24"/>
        </w:rPr>
        <w:t>After subject arrival</w:t>
      </w:r>
      <w:r w:rsidR="00A239EB">
        <w:rPr>
          <w:rFonts w:asciiTheme="majorBidi" w:hAnsiTheme="majorBidi" w:cstheme="majorBidi"/>
          <w:b/>
          <w:bCs/>
          <w:sz w:val="24"/>
          <w:szCs w:val="24"/>
        </w:rPr>
        <w:t>:</w:t>
      </w:r>
    </w:p>
    <w:p w14:paraId="263CE2F3" w14:textId="77777777" w:rsidR="00D125C2" w:rsidRPr="00AA63E6" w:rsidRDefault="00D125C2" w:rsidP="00D125C2">
      <w:pPr>
        <w:spacing w:after="0"/>
        <w:rPr>
          <w:rFonts w:asciiTheme="majorBidi" w:hAnsiTheme="majorBidi" w:cstheme="majorBidi"/>
          <w:b/>
          <w:bCs/>
          <w:sz w:val="24"/>
          <w:szCs w:val="24"/>
        </w:rPr>
      </w:pPr>
    </w:p>
    <w:p w14:paraId="08DB3941" w14:textId="77777777" w:rsidR="00D125C2" w:rsidRPr="001237F8" w:rsidRDefault="008C53CE" w:rsidP="008C53CE">
      <w:pPr>
        <w:pStyle w:val="ListParagraph"/>
        <w:numPr>
          <w:ilvl w:val="0"/>
          <w:numId w:val="4"/>
        </w:numPr>
        <w:spacing w:after="0"/>
        <w:rPr>
          <w:rFonts w:asciiTheme="majorBidi" w:hAnsiTheme="majorBidi" w:cstheme="majorBidi"/>
          <w:sz w:val="24"/>
          <w:szCs w:val="24"/>
        </w:rPr>
      </w:pPr>
      <w:commentRangeStart w:id="86"/>
      <w:r w:rsidRPr="008C53CE">
        <w:rPr>
          <w:rFonts w:asciiTheme="majorBidi" w:hAnsiTheme="majorBidi" w:cstheme="majorBidi"/>
          <w:color w:val="FF0000"/>
          <w:sz w:val="24"/>
          <w:szCs w:val="24"/>
        </w:rPr>
        <w:t>Researcher 2</w:t>
      </w:r>
      <w:r>
        <w:rPr>
          <w:rFonts w:asciiTheme="majorBidi" w:hAnsiTheme="majorBidi" w:cstheme="majorBidi"/>
          <w:sz w:val="24"/>
          <w:szCs w:val="24"/>
        </w:rPr>
        <w:t xml:space="preserve"> will h</w:t>
      </w:r>
      <w:r w:rsidR="00D125C2" w:rsidRPr="001237F8">
        <w:rPr>
          <w:rFonts w:asciiTheme="majorBidi" w:hAnsiTheme="majorBidi" w:cstheme="majorBidi"/>
          <w:sz w:val="24"/>
          <w:szCs w:val="24"/>
        </w:rPr>
        <w:t>ave the subject take a seat at the table and chair grouping.</w:t>
      </w:r>
    </w:p>
    <w:p w14:paraId="5D303632" w14:textId="77777777" w:rsidR="001237F8" w:rsidRPr="001237F8" w:rsidRDefault="008C53CE" w:rsidP="008C53CE">
      <w:pPr>
        <w:pStyle w:val="ListParagraph"/>
        <w:numPr>
          <w:ilvl w:val="0"/>
          <w:numId w:val="4"/>
        </w:numPr>
        <w:rPr>
          <w:rFonts w:asciiTheme="majorBidi" w:hAnsiTheme="majorBidi" w:cstheme="majorBidi"/>
          <w:sz w:val="24"/>
          <w:szCs w:val="24"/>
        </w:rPr>
      </w:pPr>
      <w:r w:rsidRPr="008C53CE">
        <w:rPr>
          <w:rFonts w:asciiTheme="majorBidi" w:hAnsiTheme="majorBidi" w:cstheme="majorBidi"/>
          <w:color w:val="FF0000"/>
          <w:sz w:val="24"/>
          <w:szCs w:val="24"/>
        </w:rPr>
        <w:t>Researcher 2</w:t>
      </w:r>
      <w:r>
        <w:rPr>
          <w:rFonts w:asciiTheme="majorBidi" w:hAnsiTheme="majorBidi" w:cstheme="majorBidi"/>
          <w:sz w:val="24"/>
          <w:szCs w:val="24"/>
        </w:rPr>
        <w:t xml:space="preserve"> will</w:t>
      </w:r>
      <w:r w:rsidRPr="001237F8">
        <w:rPr>
          <w:rFonts w:asciiTheme="majorBidi" w:hAnsiTheme="majorBidi" w:cstheme="majorBidi"/>
          <w:sz w:val="24"/>
          <w:szCs w:val="24"/>
        </w:rPr>
        <w:t xml:space="preserve"> </w:t>
      </w:r>
      <w:r>
        <w:rPr>
          <w:rFonts w:asciiTheme="majorBidi" w:hAnsiTheme="majorBidi" w:cstheme="majorBidi"/>
          <w:sz w:val="24"/>
          <w:szCs w:val="24"/>
        </w:rPr>
        <w:t>e</w:t>
      </w:r>
      <w:r w:rsidR="001237F8" w:rsidRPr="001237F8">
        <w:rPr>
          <w:rFonts w:asciiTheme="majorBidi" w:hAnsiTheme="majorBidi" w:cstheme="majorBidi"/>
          <w:sz w:val="24"/>
          <w:szCs w:val="24"/>
        </w:rPr>
        <w:t>xplain the positioning and the exercise</w:t>
      </w:r>
    </w:p>
    <w:p w14:paraId="1D9C163A" w14:textId="77777777" w:rsidR="001237F8" w:rsidRPr="001237F8" w:rsidRDefault="008C53CE" w:rsidP="008C53CE">
      <w:pPr>
        <w:pStyle w:val="ListParagraph"/>
        <w:numPr>
          <w:ilvl w:val="0"/>
          <w:numId w:val="4"/>
        </w:numPr>
        <w:rPr>
          <w:rFonts w:asciiTheme="majorBidi" w:hAnsiTheme="majorBidi" w:cstheme="majorBidi"/>
          <w:sz w:val="24"/>
          <w:szCs w:val="24"/>
        </w:rPr>
      </w:pPr>
      <w:r w:rsidRPr="00453AB7">
        <w:rPr>
          <w:rFonts w:asciiTheme="majorBidi" w:hAnsiTheme="majorBidi" w:cstheme="majorBidi"/>
          <w:color w:val="4472C4" w:themeColor="accent5"/>
          <w:sz w:val="24"/>
          <w:szCs w:val="24"/>
        </w:rPr>
        <w:t>Researcher 1</w:t>
      </w:r>
      <w:r>
        <w:rPr>
          <w:rFonts w:asciiTheme="majorBidi" w:hAnsiTheme="majorBidi" w:cstheme="majorBidi"/>
          <w:sz w:val="24"/>
          <w:szCs w:val="24"/>
        </w:rPr>
        <w:t xml:space="preserve"> will</w:t>
      </w:r>
      <w:r w:rsidRPr="00B5182C">
        <w:rPr>
          <w:rFonts w:asciiTheme="majorBidi" w:hAnsiTheme="majorBidi" w:cstheme="majorBidi"/>
          <w:sz w:val="24"/>
          <w:szCs w:val="24"/>
        </w:rPr>
        <w:t xml:space="preserve"> </w:t>
      </w:r>
      <w:r>
        <w:rPr>
          <w:rFonts w:asciiTheme="majorBidi" w:hAnsiTheme="majorBidi" w:cstheme="majorBidi"/>
          <w:sz w:val="24"/>
          <w:szCs w:val="24"/>
        </w:rPr>
        <w:t>s</w:t>
      </w:r>
      <w:r w:rsidR="001237F8" w:rsidRPr="001237F8">
        <w:rPr>
          <w:rFonts w:asciiTheme="majorBidi" w:hAnsiTheme="majorBidi" w:cstheme="majorBidi"/>
          <w:sz w:val="24"/>
          <w:szCs w:val="24"/>
        </w:rPr>
        <w:t>how the ankle strap with brass bands and resistance bands attached to the transducer</w:t>
      </w:r>
      <w:r>
        <w:rPr>
          <w:rFonts w:asciiTheme="majorBidi" w:hAnsiTheme="majorBidi" w:cstheme="majorBidi"/>
          <w:sz w:val="24"/>
          <w:szCs w:val="24"/>
        </w:rPr>
        <w:t>.</w:t>
      </w:r>
    </w:p>
    <w:p w14:paraId="080D5E6E" w14:textId="77777777" w:rsidR="001237F8" w:rsidRPr="001237F8" w:rsidRDefault="008C53CE" w:rsidP="008C53CE">
      <w:pPr>
        <w:pStyle w:val="ListParagraph"/>
        <w:numPr>
          <w:ilvl w:val="0"/>
          <w:numId w:val="4"/>
        </w:numPr>
        <w:rPr>
          <w:rFonts w:asciiTheme="majorBidi" w:hAnsiTheme="majorBidi" w:cstheme="majorBidi"/>
          <w:sz w:val="24"/>
          <w:szCs w:val="24"/>
        </w:rPr>
      </w:pPr>
      <w:r w:rsidRPr="00453AB7">
        <w:rPr>
          <w:rFonts w:asciiTheme="majorBidi" w:hAnsiTheme="majorBidi" w:cstheme="majorBidi"/>
          <w:color w:val="4472C4" w:themeColor="accent5"/>
          <w:sz w:val="24"/>
          <w:szCs w:val="24"/>
        </w:rPr>
        <w:t>Researcher 1</w:t>
      </w:r>
      <w:r>
        <w:rPr>
          <w:rFonts w:asciiTheme="majorBidi" w:hAnsiTheme="majorBidi" w:cstheme="majorBidi"/>
          <w:sz w:val="24"/>
          <w:szCs w:val="24"/>
        </w:rPr>
        <w:t xml:space="preserve"> will</w:t>
      </w:r>
      <w:r w:rsidRPr="00B5182C">
        <w:rPr>
          <w:rFonts w:asciiTheme="majorBidi" w:hAnsiTheme="majorBidi" w:cstheme="majorBidi"/>
          <w:sz w:val="24"/>
          <w:szCs w:val="24"/>
        </w:rPr>
        <w:t xml:space="preserve"> </w:t>
      </w:r>
      <w:r>
        <w:rPr>
          <w:rFonts w:asciiTheme="majorBidi" w:hAnsiTheme="majorBidi" w:cstheme="majorBidi"/>
          <w:sz w:val="24"/>
          <w:szCs w:val="24"/>
        </w:rPr>
        <w:t>e</w:t>
      </w:r>
      <w:r w:rsidR="001237F8" w:rsidRPr="001237F8">
        <w:rPr>
          <w:rFonts w:asciiTheme="majorBidi" w:hAnsiTheme="majorBidi" w:cstheme="majorBidi"/>
          <w:sz w:val="24"/>
          <w:szCs w:val="24"/>
        </w:rPr>
        <w:t>xplain that we will use the brass bands first to determine maximal force</w:t>
      </w:r>
    </w:p>
    <w:p w14:paraId="03EC4DA6" w14:textId="77777777" w:rsidR="008C53CE" w:rsidRPr="008C53CE" w:rsidRDefault="008C53CE" w:rsidP="008C53CE">
      <w:pPr>
        <w:pStyle w:val="ListParagraph"/>
        <w:numPr>
          <w:ilvl w:val="0"/>
          <w:numId w:val="4"/>
        </w:numPr>
        <w:rPr>
          <w:rFonts w:asciiTheme="majorBidi" w:hAnsiTheme="majorBidi" w:cstheme="majorBidi"/>
          <w:sz w:val="24"/>
          <w:szCs w:val="24"/>
        </w:rPr>
      </w:pPr>
      <w:r w:rsidRPr="00453AB7">
        <w:rPr>
          <w:rFonts w:asciiTheme="majorBidi" w:hAnsiTheme="majorBidi" w:cstheme="majorBidi"/>
          <w:color w:val="4472C4" w:themeColor="accent5"/>
          <w:sz w:val="24"/>
          <w:szCs w:val="24"/>
        </w:rPr>
        <w:t>Researcher 1</w:t>
      </w:r>
      <w:r>
        <w:rPr>
          <w:rFonts w:asciiTheme="majorBidi" w:hAnsiTheme="majorBidi" w:cstheme="majorBidi"/>
          <w:sz w:val="24"/>
          <w:szCs w:val="24"/>
        </w:rPr>
        <w:t xml:space="preserve"> will replace the brass bands with elastic bands and attach the elastic bands to the transducer.</w:t>
      </w:r>
    </w:p>
    <w:p w14:paraId="1B6B88D0" w14:textId="77777777" w:rsidR="001237F8" w:rsidRPr="001237F8" w:rsidRDefault="008C53CE" w:rsidP="008C53CE">
      <w:pPr>
        <w:pStyle w:val="ListParagraph"/>
        <w:numPr>
          <w:ilvl w:val="0"/>
          <w:numId w:val="4"/>
        </w:numPr>
        <w:rPr>
          <w:rFonts w:asciiTheme="majorBidi" w:hAnsiTheme="majorBidi" w:cstheme="majorBidi"/>
          <w:sz w:val="24"/>
          <w:szCs w:val="24"/>
        </w:rPr>
      </w:pPr>
      <w:r w:rsidRPr="00453AB7">
        <w:rPr>
          <w:rFonts w:asciiTheme="majorBidi" w:hAnsiTheme="majorBidi" w:cstheme="majorBidi"/>
          <w:color w:val="4472C4" w:themeColor="accent5"/>
          <w:sz w:val="24"/>
          <w:szCs w:val="24"/>
        </w:rPr>
        <w:t>Researcher 1</w:t>
      </w:r>
      <w:r>
        <w:rPr>
          <w:rFonts w:asciiTheme="majorBidi" w:hAnsiTheme="majorBidi" w:cstheme="majorBidi"/>
          <w:sz w:val="24"/>
          <w:szCs w:val="24"/>
        </w:rPr>
        <w:t xml:space="preserve"> will</w:t>
      </w:r>
      <w:r w:rsidRPr="00B5182C">
        <w:rPr>
          <w:rFonts w:asciiTheme="majorBidi" w:hAnsiTheme="majorBidi" w:cstheme="majorBidi"/>
          <w:sz w:val="24"/>
          <w:szCs w:val="24"/>
        </w:rPr>
        <w:t xml:space="preserve"> </w:t>
      </w:r>
      <w:r>
        <w:rPr>
          <w:rFonts w:asciiTheme="majorBidi" w:hAnsiTheme="majorBidi" w:cstheme="majorBidi"/>
          <w:sz w:val="24"/>
          <w:szCs w:val="24"/>
        </w:rPr>
        <w:t>p</w:t>
      </w:r>
      <w:r w:rsidR="001237F8" w:rsidRPr="001237F8">
        <w:rPr>
          <w:rFonts w:asciiTheme="majorBidi" w:hAnsiTheme="majorBidi" w:cstheme="majorBidi"/>
          <w:sz w:val="24"/>
          <w:szCs w:val="24"/>
        </w:rPr>
        <w:t>ull down the ankle strap to show dynamic movement</w:t>
      </w:r>
    </w:p>
    <w:p w14:paraId="076C4D30" w14:textId="77777777" w:rsidR="008C53CE" w:rsidRPr="008C53CE" w:rsidRDefault="008C53CE" w:rsidP="008C53CE">
      <w:pPr>
        <w:pStyle w:val="ListParagraph"/>
        <w:numPr>
          <w:ilvl w:val="0"/>
          <w:numId w:val="4"/>
        </w:numPr>
        <w:rPr>
          <w:rFonts w:asciiTheme="majorBidi" w:hAnsiTheme="majorBidi" w:cstheme="majorBidi"/>
          <w:sz w:val="24"/>
          <w:szCs w:val="24"/>
        </w:rPr>
      </w:pPr>
      <w:r w:rsidRPr="008C53CE">
        <w:rPr>
          <w:rFonts w:asciiTheme="majorBidi" w:hAnsiTheme="majorBidi" w:cstheme="majorBidi"/>
          <w:color w:val="FF0000"/>
          <w:sz w:val="24"/>
          <w:szCs w:val="24"/>
        </w:rPr>
        <w:t>Researcher 2</w:t>
      </w:r>
      <w:r>
        <w:rPr>
          <w:rFonts w:asciiTheme="majorBidi" w:hAnsiTheme="majorBidi" w:cstheme="majorBidi"/>
          <w:sz w:val="24"/>
          <w:szCs w:val="24"/>
        </w:rPr>
        <w:t xml:space="preserve"> will replace the elastic bands with the brass bands.</w:t>
      </w:r>
    </w:p>
    <w:p w14:paraId="60D9D1B3" w14:textId="77777777" w:rsidR="001237F8" w:rsidRPr="001237F8" w:rsidRDefault="008C53CE" w:rsidP="008C53CE">
      <w:pPr>
        <w:pStyle w:val="ListParagraph"/>
        <w:numPr>
          <w:ilvl w:val="0"/>
          <w:numId w:val="4"/>
        </w:numPr>
        <w:rPr>
          <w:rFonts w:asciiTheme="majorBidi" w:hAnsiTheme="majorBidi" w:cstheme="majorBidi"/>
          <w:sz w:val="24"/>
          <w:szCs w:val="24"/>
        </w:rPr>
      </w:pPr>
      <w:r w:rsidRPr="00453AB7">
        <w:rPr>
          <w:rFonts w:asciiTheme="majorBidi" w:hAnsiTheme="majorBidi" w:cstheme="majorBidi"/>
          <w:color w:val="4472C4" w:themeColor="accent5"/>
          <w:sz w:val="24"/>
          <w:szCs w:val="24"/>
        </w:rPr>
        <w:t>Researcher 1</w:t>
      </w:r>
      <w:r>
        <w:rPr>
          <w:rFonts w:asciiTheme="majorBidi" w:hAnsiTheme="majorBidi" w:cstheme="majorBidi"/>
          <w:sz w:val="24"/>
          <w:szCs w:val="24"/>
        </w:rPr>
        <w:t xml:space="preserve"> will</w:t>
      </w:r>
      <w:r w:rsidRPr="00B5182C">
        <w:rPr>
          <w:rFonts w:asciiTheme="majorBidi" w:hAnsiTheme="majorBidi" w:cstheme="majorBidi"/>
          <w:sz w:val="24"/>
          <w:szCs w:val="24"/>
        </w:rPr>
        <w:t xml:space="preserve"> </w:t>
      </w:r>
      <w:r>
        <w:rPr>
          <w:rFonts w:asciiTheme="majorBidi" w:hAnsiTheme="majorBidi" w:cstheme="majorBidi"/>
          <w:sz w:val="24"/>
          <w:szCs w:val="24"/>
        </w:rPr>
        <w:t>h</w:t>
      </w:r>
      <w:r w:rsidR="001237F8" w:rsidRPr="001237F8">
        <w:rPr>
          <w:rFonts w:asciiTheme="majorBidi" w:hAnsiTheme="majorBidi" w:cstheme="majorBidi"/>
          <w:sz w:val="24"/>
          <w:szCs w:val="24"/>
        </w:rPr>
        <w:t>ave participant listen to recorded MRI sounds</w:t>
      </w:r>
    </w:p>
    <w:p w14:paraId="1F4EA0C3" w14:textId="77777777" w:rsidR="001237F8" w:rsidRPr="008C53CE" w:rsidRDefault="008C53CE" w:rsidP="008C53CE">
      <w:pPr>
        <w:pStyle w:val="ListParagraph"/>
        <w:numPr>
          <w:ilvl w:val="0"/>
          <w:numId w:val="4"/>
        </w:numPr>
        <w:rPr>
          <w:rFonts w:asciiTheme="majorBidi" w:hAnsiTheme="majorBidi" w:cstheme="majorBidi"/>
          <w:sz w:val="24"/>
          <w:szCs w:val="24"/>
        </w:rPr>
      </w:pPr>
      <w:r w:rsidRPr="00453AB7">
        <w:rPr>
          <w:rFonts w:asciiTheme="majorBidi" w:hAnsiTheme="majorBidi" w:cstheme="majorBidi"/>
          <w:color w:val="4472C4" w:themeColor="accent5"/>
          <w:sz w:val="24"/>
          <w:szCs w:val="24"/>
        </w:rPr>
        <w:t>Researcher 1</w:t>
      </w:r>
      <w:r>
        <w:rPr>
          <w:rFonts w:asciiTheme="majorBidi" w:hAnsiTheme="majorBidi" w:cstheme="majorBidi"/>
          <w:sz w:val="24"/>
          <w:szCs w:val="24"/>
        </w:rPr>
        <w:t xml:space="preserve"> will</w:t>
      </w:r>
      <w:r w:rsidRPr="00B5182C">
        <w:rPr>
          <w:rFonts w:asciiTheme="majorBidi" w:hAnsiTheme="majorBidi" w:cstheme="majorBidi"/>
          <w:sz w:val="24"/>
          <w:szCs w:val="24"/>
        </w:rPr>
        <w:t xml:space="preserve"> </w:t>
      </w:r>
      <w:r>
        <w:rPr>
          <w:rFonts w:asciiTheme="majorBidi" w:hAnsiTheme="majorBidi" w:cstheme="majorBidi"/>
          <w:sz w:val="24"/>
          <w:szCs w:val="24"/>
        </w:rPr>
        <w:t>e</w:t>
      </w:r>
      <w:r w:rsidR="001237F8" w:rsidRPr="001237F8">
        <w:rPr>
          <w:rFonts w:asciiTheme="majorBidi" w:hAnsiTheme="majorBidi" w:cstheme="majorBidi"/>
          <w:sz w:val="24"/>
          <w:szCs w:val="24"/>
        </w:rPr>
        <w:t>xplain that we want two contractions following each hammer sound</w:t>
      </w:r>
      <w:r w:rsidRPr="008C53CE">
        <w:rPr>
          <w:rFonts w:asciiTheme="majorBidi" w:hAnsiTheme="majorBidi" w:cstheme="majorBidi"/>
          <w:sz w:val="24"/>
          <w:szCs w:val="24"/>
        </w:rPr>
        <w:t>, that the</w:t>
      </w:r>
      <w:r w:rsidR="001237F8" w:rsidRPr="008C53CE">
        <w:rPr>
          <w:rFonts w:asciiTheme="majorBidi" w:hAnsiTheme="majorBidi" w:cstheme="majorBidi"/>
          <w:sz w:val="24"/>
          <w:szCs w:val="24"/>
        </w:rPr>
        <w:t xml:space="preserve"> machine acquires data during the hammer sound, </w:t>
      </w:r>
      <w:r w:rsidRPr="008C53CE">
        <w:rPr>
          <w:rFonts w:asciiTheme="majorBidi" w:hAnsiTheme="majorBidi" w:cstheme="majorBidi"/>
          <w:sz w:val="24"/>
          <w:szCs w:val="24"/>
        </w:rPr>
        <w:t>and that the subject should</w:t>
      </w:r>
      <w:r w:rsidR="001237F8" w:rsidRPr="008C53CE">
        <w:rPr>
          <w:rFonts w:asciiTheme="majorBidi" w:hAnsiTheme="majorBidi" w:cstheme="majorBidi"/>
          <w:sz w:val="24"/>
          <w:szCs w:val="24"/>
        </w:rPr>
        <w:t xml:space="preserve"> not move during those sounds.</w:t>
      </w:r>
    </w:p>
    <w:p w14:paraId="267A1F6D" w14:textId="77777777" w:rsidR="001237F8" w:rsidRPr="001237F8" w:rsidRDefault="008C53CE" w:rsidP="008C53CE">
      <w:pPr>
        <w:pStyle w:val="ListParagraph"/>
        <w:numPr>
          <w:ilvl w:val="0"/>
          <w:numId w:val="4"/>
        </w:numPr>
        <w:rPr>
          <w:rFonts w:asciiTheme="majorBidi" w:hAnsiTheme="majorBidi" w:cstheme="majorBidi"/>
          <w:sz w:val="24"/>
          <w:szCs w:val="24"/>
        </w:rPr>
      </w:pPr>
      <w:r w:rsidRPr="008C53CE">
        <w:rPr>
          <w:rFonts w:asciiTheme="majorBidi" w:hAnsiTheme="majorBidi" w:cstheme="majorBidi"/>
          <w:color w:val="FF0000"/>
          <w:sz w:val="24"/>
          <w:szCs w:val="24"/>
        </w:rPr>
        <w:t>Researcher 2</w:t>
      </w:r>
      <w:r>
        <w:rPr>
          <w:rFonts w:asciiTheme="majorBidi" w:hAnsiTheme="majorBidi" w:cstheme="majorBidi"/>
          <w:sz w:val="24"/>
          <w:szCs w:val="24"/>
        </w:rPr>
        <w:t xml:space="preserve"> will p</w:t>
      </w:r>
      <w:r w:rsidR="001237F8" w:rsidRPr="001237F8">
        <w:rPr>
          <w:rFonts w:asciiTheme="majorBidi" w:hAnsiTheme="majorBidi" w:cstheme="majorBidi"/>
          <w:sz w:val="24"/>
          <w:szCs w:val="24"/>
        </w:rPr>
        <w:t>lace ankle strap on participant’s fatigue test leg.</w:t>
      </w:r>
    </w:p>
    <w:p w14:paraId="3614501F" w14:textId="77777777" w:rsidR="001237F8" w:rsidRPr="001237F8" w:rsidRDefault="008C53CE" w:rsidP="008C53CE">
      <w:pPr>
        <w:pStyle w:val="ListParagraph"/>
        <w:numPr>
          <w:ilvl w:val="0"/>
          <w:numId w:val="4"/>
        </w:numPr>
        <w:rPr>
          <w:rFonts w:asciiTheme="majorBidi" w:hAnsiTheme="majorBidi" w:cstheme="majorBidi"/>
          <w:sz w:val="24"/>
          <w:szCs w:val="24"/>
        </w:rPr>
      </w:pPr>
      <w:r w:rsidRPr="008C53CE">
        <w:rPr>
          <w:rFonts w:asciiTheme="majorBidi" w:hAnsiTheme="majorBidi" w:cstheme="majorBidi"/>
          <w:color w:val="FF0000"/>
          <w:sz w:val="24"/>
          <w:szCs w:val="24"/>
        </w:rPr>
        <w:t>Researcher 2</w:t>
      </w:r>
      <w:r>
        <w:rPr>
          <w:rFonts w:asciiTheme="majorBidi" w:hAnsiTheme="majorBidi" w:cstheme="majorBidi"/>
          <w:sz w:val="24"/>
          <w:szCs w:val="24"/>
        </w:rPr>
        <w:t xml:space="preserve"> will h</w:t>
      </w:r>
      <w:r w:rsidR="001237F8" w:rsidRPr="001237F8">
        <w:rPr>
          <w:rFonts w:asciiTheme="majorBidi" w:hAnsiTheme="majorBidi" w:cstheme="majorBidi"/>
          <w:sz w:val="24"/>
          <w:szCs w:val="24"/>
        </w:rPr>
        <w:t>ave participant practice kicking their leg (while seated) according to the desired cadence.</w:t>
      </w:r>
    </w:p>
    <w:p w14:paraId="44527F97" w14:textId="77777777" w:rsidR="001237F8" w:rsidRPr="001237F8" w:rsidRDefault="008C53CE" w:rsidP="008C53CE">
      <w:pPr>
        <w:pStyle w:val="ListParagraph"/>
        <w:numPr>
          <w:ilvl w:val="0"/>
          <w:numId w:val="4"/>
        </w:numPr>
        <w:rPr>
          <w:rFonts w:asciiTheme="majorBidi" w:hAnsiTheme="majorBidi" w:cstheme="majorBidi"/>
          <w:sz w:val="24"/>
          <w:szCs w:val="24"/>
        </w:rPr>
      </w:pPr>
      <w:r w:rsidRPr="008C53CE">
        <w:rPr>
          <w:rFonts w:asciiTheme="majorBidi" w:hAnsiTheme="majorBidi" w:cstheme="majorBidi"/>
          <w:color w:val="FF0000"/>
          <w:sz w:val="24"/>
          <w:szCs w:val="24"/>
        </w:rPr>
        <w:t>Researcher 2</w:t>
      </w:r>
      <w:r>
        <w:rPr>
          <w:rFonts w:asciiTheme="majorBidi" w:hAnsiTheme="majorBidi" w:cstheme="majorBidi"/>
          <w:sz w:val="24"/>
          <w:szCs w:val="24"/>
        </w:rPr>
        <w:t xml:space="preserve"> will p</w:t>
      </w:r>
      <w:r w:rsidR="001237F8" w:rsidRPr="001237F8">
        <w:rPr>
          <w:rFonts w:asciiTheme="majorBidi" w:hAnsiTheme="majorBidi" w:cstheme="majorBidi"/>
          <w:sz w:val="24"/>
          <w:szCs w:val="24"/>
        </w:rPr>
        <w:t>rovide manual resistance while practicing desired cadence with sound.</w:t>
      </w:r>
    </w:p>
    <w:p w14:paraId="2BF5A4E4" w14:textId="77777777" w:rsidR="00AA63E6" w:rsidRPr="001237F8" w:rsidRDefault="008C53CE" w:rsidP="008C53CE">
      <w:pPr>
        <w:pStyle w:val="ListParagraph"/>
        <w:numPr>
          <w:ilvl w:val="0"/>
          <w:numId w:val="4"/>
        </w:numPr>
        <w:spacing w:after="0"/>
        <w:rPr>
          <w:rFonts w:asciiTheme="majorBidi" w:hAnsiTheme="majorBidi" w:cstheme="majorBidi"/>
          <w:sz w:val="24"/>
          <w:szCs w:val="24"/>
        </w:rPr>
      </w:pPr>
      <w:r w:rsidRPr="00453AB7">
        <w:rPr>
          <w:rFonts w:asciiTheme="majorBidi" w:hAnsiTheme="majorBidi" w:cstheme="majorBidi"/>
          <w:color w:val="4472C4" w:themeColor="accent5"/>
          <w:sz w:val="24"/>
          <w:szCs w:val="24"/>
        </w:rPr>
        <w:t>Researcher 1</w:t>
      </w:r>
      <w:r>
        <w:rPr>
          <w:rFonts w:asciiTheme="majorBidi" w:hAnsiTheme="majorBidi" w:cstheme="majorBidi"/>
          <w:sz w:val="24"/>
          <w:szCs w:val="24"/>
        </w:rPr>
        <w:t xml:space="preserve"> will</w:t>
      </w:r>
      <w:r w:rsidRPr="00B5182C">
        <w:rPr>
          <w:rFonts w:asciiTheme="majorBidi" w:hAnsiTheme="majorBidi" w:cstheme="majorBidi"/>
          <w:sz w:val="24"/>
          <w:szCs w:val="24"/>
        </w:rPr>
        <w:t xml:space="preserve"> </w:t>
      </w:r>
      <w:r>
        <w:rPr>
          <w:rFonts w:asciiTheme="majorBidi" w:hAnsiTheme="majorBidi" w:cstheme="majorBidi"/>
          <w:sz w:val="24"/>
          <w:szCs w:val="24"/>
        </w:rPr>
        <w:t>p</w:t>
      </w:r>
      <w:r w:rsidR="00AA63E6" w:rsidRPr="001237F8">
        <w:rPr>
          <w:rFonts w:asciiTheme="majorBidi" w:hAnsiTheme="majorBidi" w:cstheme="majorBidi"/>
          <w:sz w:val="24"/>
          <w:szCs w:val="24"/>
        </w:rPr>
        <w:t>repare scrub bottoms by cutting off the fabric a</w:t>
      </w:r>
      <w:r w:rsidR="00585F72" w:rsidRPr="001237F8">
        <w:rPr>
          <w:rFonts w:asciiTheme="majorBidi" w:hAnsiTheme="majorBidi" w:cstheme="majorBidi"/>
          <w:sz w:val="24"/>
          <w:szCs w:val="24"/>
        </w:rPr>
        <w:t>t mid-</w:t>
      </w:r>
      <w:r w:rsidR="00AA63E6" w:rsidRPr="001237F8">
        <w:rPr>
          <w:rFonts w:asciiTheme="majorBidi" w:hAnsiTheme="majorBidi" w:cstheme="majorBidi"/>
          <w:sz w:val="24"/>
          <w:szCs w:val="24"/>
        </w:rPr>
        <w:t>thigh</w:t>
      </w:r>
      <w:r w:rsidR="00585F72" w:rsidRPr="001237F8">
        <w:rPr>
          <w:rFonts w:asciiTheme="majorBidi" w:hAnsiTheme="majorBidi" w:cstheme="majorBidi"/>
          <w:sz w:val="24"/>
          <w:szCs w:val="24"/>
        </w:rPr>
        <w:t xml:space="preserve"> level</w:t>
      </w:r>
      <w:r w:rsidR="00AA63E6" w:rsidRPr="001237F8">
        <w:rPr>
          <w:rFonts w:asciiTheme="majorBidi" w:hAnsiTheme="majorBidi" w:cstheme="majorBidi"/>
          <w:sz w:val="24"/>
          <w:szCs w:val="24"/>
        </w:rPr>
        <w:t xml:space="preserve"> of the leg that will exercise.</w:t>
      </w:r>
    </w:p>
    <w:p w14:paraId="09C37AED" w14:textId="77777777" w:rsidR="00FC08A1" w:rsidRPr="001237F8" w:rsidRDefault="008C53CE" w:rsidP="008C53CE">
      <w:pPr>
        <w:pStyle w:val="ListParagraph"/>
        <w:numPr>
          <w:ilvl w:val="0"/>
          <w:numId w:val="4"/>
        </w:numPr>
        <w:spacing w:after="0"/>
        <w:rPr>
          <w:rFonts w:asciiTheme="majorBidi" w:hAnsiTheme="majorBidi" w:cstheme="majorBidi"/>
          <w:sz w:val="24"/>
          <w:szCs w:val="24"/>
        </w:rPr>
      </w:pPr>
      <w:r w:rsidRPr="00453AB7">
        <w:rPr>
          <w:rFonts w:asciiTheme="majorBidi" w:hAnsiTheme="majorBidi" w:cstheme="majorBidi"/>
          <w:color w:val="4472C4" w:themeColor="accent5"/>
          <w:sz w:val="24"/>
          <w:szCs w:val="24"/>
        </w:rPr>
        <w:t>Researcher 1</w:t>
      </w:r>
      <w:r>
        <w:rPr>
          <w:rFonts w:asciiTheme="majorBidi" w:hAnsiTheme="majorBidi" w:cstheme="majorBidi"/>
          <w:sz w:val="24"/>
          <w:szCs w:val="24"/>
        </w:rPr>
        <w:t xml:space="preserve"> will</w:t>
      </w:r>
      <w:r w:rsidRPr="00B5182C">
        <w:rPr>
          <w:rFonts w:asciiTheme="majorBidi" w:hAnsiTheme="majorBidi" w:cstheme="majorBidi"/>
          <w:sz w:val="24"/>
          <w:szCs w:val="24"/>
        </w:rPr>
        <w:t xml:space="preserve"> </w:t>
      </w:r>
      <w:r>
        <w:rPr>
          <w:rFonts w:asciiTheme="majorBidi" w:hAnsiTheme="majorBidi" w:cstheme="majorBidi"/>
          <w:sz w:val="24"/>
          <w:szCs w:val="24"/>
        </w:rPr>
        <w:t>g</w:t>
      </w:r>
      <w:r w:rsidR="00AA63E6" w:rsidRPr="001237F8">
        <w:rPr>
          <w:rFonts w:asciiTheme="majorBidi" w:hAnsiTheme="majorBidi" w:cstheme="majorBidi"/>
          <w:sz w:val="24"/>
          <w:szCs w:val="24"/>
        </w:rPr>
        <w:t>ive the scrub set to the subject and direct them to the restroom outside the access door</w:t>
      </w:r>
      <w:r w:rsidR="00585F72" w:rsidRPr="001237F8">
        <w:rPr>
          <w:rFonts w:asciiTheme="majorBidi" w:hAnsiTheme="majorBidi" w:cstheme="majorBidi"/>
          <w:sz w:val="24"/>
          <w:szCs w:val="24"/>
        </w:rPr>
        <w:t xml:space="preserve"> to change</w:t>
      </w:r>
      <w:r w:rsidR="00AA63E6" w:rsidRPr="001237F8">
        <w:rPr>
          <w:rFonts w:asciiTheme="majorBidi" w:hAnsiTheme="majorBidi" w:cstheme="majorBidi"/>
          <w:sz w:val="24"/>
          <w:szCs w:val="24"/>
        </w:rPr>
        <w:t xml:space="preserve">. </w:t>
      </w:r>
      <w:r w:rsidRPr="00453AB7">
        <w:rPr>
          <w:rFonts w:asciiTheme="majorBidi" w:hAnsiTheme="majorBidi" w:cstheme="majorBidi"/>
          <w:color w:val="4472C4" w:themeColor="accent5"/>
          <w:sz w:val="24"/>
          <w:szCs w:val="24"/>
        </w:rPr>
        <w:t>Researcher 1</w:t>
      </w:r>
      <w:r>
        <w:rPr>
          <w:rFonts w:asciiTheme="majorBidi" w:hAnsiTheme="majorBidi" w:cstheme="majorBidi"/>
          <w:sz w:val="24"/>
          <w:szCs w:val="24"/>
        </w:rPr>
        <w:t xml:space="preserve"> will</w:t>
      </w:r>
      <w:r w:rsidRPr="00B5182C">
        <w:rPr>
          <w:rFonts w:asciiTheme="majorBidi" w:hAnsiTheme="majorBidi" w:cstheme="majorBidi"/>
          <w:sz w:val="24"/>
          <w:szCs w:val="24"/>
        </w:rPr>
        <w:t xml:space="preserve"> </w:t>
      </w:r>
      <w:r>
        <w:rPr>
          <w:rFonts w:asciiTheme="majorBidi" w:hAnsiTheme="majorBidi" w:cstheme="majorBidi"/>
          <w:sz w:val="24"/>
          <w:szCs w:val="24"/>
        </w:rPr>
        <w:t>r</w:t>
      </w:r>
      <w:r w:rsidR="00AA63E6" w:rsidRPr="001237F8">
        <w:rPr>
          <w:rFonts w:asciiTheme="majorBidi" w:hAnsiTheme="majorBidi" w:cstheme="majorBidi"/>
          <w:sz w:val="24"/>
          <w:szCs w:val="24"/>
        </w:rPr>
        <w:t>emain at the access door until subject is finished changing to facilitate thei</w:t>
      </w:r>
      <w:r>
        <w:rPr>
          <w:rFonts w:asciiTheme="majorBidi" w:hAnsiTheme="majorBidi" w:cstheme="majorBidi"/>
          <w:sz w:val="24"/>
          <w:szCs w:val="24"/>
        </w:rPr>
        <w:t>r re-entry into the lab hallway</w:t>
      </w:r>
      <w:r w:rsidR="00585F72" w:rsidRPr="001237F8">
        <w:rPr>
          <w:rFonts w:asciiTheme="majorBidi" w:hAnsiTheme="majorBidi" w:cstheme="majorBidi"/>
          <w:sz w:val="24"/>
          <w:szCs w:val="24"/>
        </w:rPr>
        <w:t>.</w:t>
      </w:r>
    </w:p>
    <w:p w14:paraId="2B4F7D23" w14:textId="77777777" w:rsidR="00585F72" w:rsidRDefault="008C53CE" w:rsidP="008C53CE">
      <w:pPr>
        <w:pStyle w:val="ListParagraph"/>
        <w:numPr>
          <w:ilvl w:val="0"/>
          <w:numId w:val="4"/>
        </w:numPr>
        <w:spacing w:after="0"/>
        <w:rPr>
          <w:rFonts w:asciiTheme="majorBidi" w:hAnsiTheme="majorBidi" w:cstheme="majorBidi"/>
          <w:sz w:val="24"/>
          <w:szCs w:val="24"/>
        </w:rPr>
      </w:pPr>
      <w:r w:rsidRPr="00453AB7">
        <w:rPr>
          <w:rFonts w:asciiTheme="majorBidi" w:hAnsiTheme="majorBidi" w:cstheme="majorBidi"/>
          <w:color w:val="4472C4" w:themeColor="accent5"/>
          <w:sz w:val="24"/>
          <w:szCs w:val="24"/>
        </w:rPr>
        <w:t>Researcher 1</w:t>
      </w:r>
      <w:r>
        <w:rPr>
          <w:rFonts w:asciiTheme="majorBidi" w:hAnsiTheme="majorBidi" w:cstheme="majorBidi"/>
          <w:sz w:val="24"/>
          <w:szCs w:val="24"/>
        </w:rPr>
        <w:t xml:space="preserve"> will</w:t>
      </w:r>
      <w:r w:rsidRPr="00B5182C">
        <w:rPr>
          <w:rFonts w:asciiTheme="majorBidi" w:hAnsiTheme="majorBidi" w:cstheme="majorBidi"/>
          <w:sz w:val="24"/>
          <w:szCs w:val="24"/>
        </w:rPr>
        <w:t xml:space="preserve"> </w:t>
      </w:r>
      <w:r>
        <w:rPr>
          <w:rFonts w:asciiTheme="majorBidi" w:hAnsiTheme="majorBidi" w:cstheme="majorBidi"/>
          <w:sz w:val="24"/>
          <w:szCs w:val="24"/>
        </w:rPr>
        <w:t>measure subject’s body mass by</w:t>
      </w:r>
      <w:r w:rsidR="00585F72">
        <w:rPr>
          <w:rFonts w:asciiTheme="majorBidi" w:hAnsiTheme="majorBidi" w:cstheme="majorBidi"/>
          <w:sz w:val="24"/>
          <w:szCs w:val="24"/>
        </w:rPr>
        <w:t xml:space="preserve"> </w:t>
      </w:r>
      <w:r>
        <w:rPr>
          <w:rFonts w:asciiTheme="majorBidi" w:hAnsiTheme="majorBidi" w:cstheme="majorBidi"/>
          <w:sz w:val="24"/>
          <w:szCs w:val="24"/>
        </w:rPr>
        <w:t>a</w:t>
      </w:r>
      <w:r w:rsidR="00585F72">
        <w:rPr>
          <w:rFonts w:asciiTheme="majorBidi" w:hAnsiTheme="majorBidi" w:cstheme="majorBidi"/>
          <w:sz w:val="24"/>
          <w:szCs w:val="24"/>
        </w:rPr>
        <w:t>sk</w:t>
      </w:r>
      <w:r>
        <w:rPr>
          <w:rFonts w:asciiTheme="majorBidi" w:hAnsiTheme="majorBidi" w:cstheme="majorBidi"/>
          <w:sz w:val="24"/>
          <w:szCs w:val="24"/>
        </w:rPr>
        <w:t>ing</w:t>
      </w:r>
      <w:r w:rsidR="00585F72">
        <w:rPr>
          <w:rFonts w:asciiTheme="majorBidi" w:hAnsiTheme="majorBidi" w:cstheme="majorBidi"/>
          <w:sz w:val="24"/>
          <w:szCs w:val="24"/>
        </w:rPr>
        <w:t xml:space="preserve"> them to provide an estimate of their weight pri</w:t>
      </w:r>
      <w:r>
        <w:rPr>
          <w:rFonts w:asciiTheme="majorBidi" w:hAnsiTheme="majorBidi" w:cstheme="majorBidi"/>
          <w:sz w:val="24"/>
          <w:szCs w:val="24"/>
        </w:rPr>
        <w:t>or to stepping on the lab scale,</w:t>
      </w:r>
      <w:r w:rsidR="00585F72">
        <w:rPr>
          <w:rFonts w:asciiTheme="majorBidi" w:hAnsiTheme="majorBidi" w:cstheme="majorBidi"/>
          <w:sz w:val="24"/>
          <w:szCs w:val="24"/>
        </w:rPr>
        <w:t xml:space="preserve"> </w:t>
      </w:r>
      <w:r>
        <w:rPr>
          <w:rFonts w:asciiTheme="majorBidi" w:hAnsiTheme="majorBidi" w:cstheme="majorBidi"/>
          <w:sz w:val="24"/>
          <w:szCs w:val="24"/>
        </w:rPr>
        <w:t>s</w:t>
      </w:r>
      <w:r w:rsidR="00585F72">
        <w:rPr>
          <w:rFonts w:asciiTheme="majorBidi" w:hAnsiTheme="majorBidi" w:cstheme="majorBidi"/>
          <w:sz w:val="24"/>
          <w:szCs w:val="24"/>
        </w:rPr>
        <w:t>et</w:t>
      </w:r>
      <w:r>
        <w:rPr>
          <w:rFonts w:asciiTheme="majorBidi" w:hAnsiTheme="majorBidi" w:cstheme="majorBidi"/>
          <w:sz w:val="24"/>
          <w:szCs w:val="24"/>
        </w:rPr>
        <w:t>ting</w:t>
      </w:r>
      <w:r w:rsidR="00585F72">
        <w:rPr>
          <w:rFonts w:asciiTheme="majorBidi" w:hAnsiTheme="majorBidi" w:cstheme="majorBidi"/>
          <w:sz w:val="24"/>
          <w:szCs w:val="24"/>
        </w:rPr>
        <w:t xml:space="preserve"> the scale at their estimate, then allow</w:t>
      </w:r>
      <w:r>
        <w:rPr>
          <w:rFonts w:asciiTheme="majorBidi" w:hAnsiTheme="majorBidi" w:cstheme="majorBidi"/>
          <w:sz w:val="24"/>
          <w:szCs w:val="24"/>
        </w:rPr>
        <w:t>ing</w:t>
      </w:r>
      <w:r w:rsidR="00585F72">
        <w:rPr>
          <w:rFonts w:asciiTheme="majorBidi" w:hAnsiTheme="majorBidi" w:cstheme="majorBidi"/>
          <w:sz w:val="24"/>
          <w:szCs w:val="24"/>
        </w:rPr>
        <w:t xml:space="preserve"> them to step on. </w:t>
      </w:r>
      <w:r w:rsidRPr="00453AB7">
        <w:rPr>
          <w:rFonts w:asciiTheme="majorBidi" w:hAnsiTheme="majorBidi" w:cstheme="majorBidi"/>
          <w:color w:val="4472C4" w:themeColor="accent5"/>
          <w:sz w:val="24"/>
          <w:szCs w:val="24"/>
        </w:rPr>
        <w:t>Researcher 1</w:t>
      </w:r>
      <w:r>
        <w:rPr>
          <w:rFonts w:asciiTheme="majorBidi" w:hAnsiTheme="majorBidi" w:cstheme="majorBidi"/>
          <w:sz w:val="24"/>
          <w:szCs w:val="24"/>
        </w:rPr>
        <w:t xml:space="preserve"> will</w:t>
      </w:r>
      <w:r w:rsidRPr="00B5182C">
        <w:rPr>
          <w:rFonts w:asciiTheme="majorBidi" w:hAnsiTheme="majorBidi" w:cstheme="majorBidi"/>
          <w:sz w:val="24"/>
          <w:szCs w:val="24"/>
        </w:rPr>
        <w:t xml:space="preserve"> </w:t>
      </w:r>
      <w:r>
        <w:rPr>
          <w:rFonts w:asciiTheme="majorBidi" w:hAnsiTheme="majorBidi" w:cstheme="majorBidi"/>
          <w:sz w:val="24"/>
          <w:szCs w:val="24"/>
        </w:rPr>
        <w:t>a</w:t>
      </w:r>
      <w:r w:rsidR="00585F72">
        <w:rPr>
          <w:rFonts w:asciiTheme="majorBidi" w:hAnsiTheme="majorBidi" w:cstheme="majorBidi"/>
          <w:sz w:val="24"/>
          <w:szCs w:val="24"/>
        </w:rPr>
        <w:t xml:space="preserve">djust the scale sliders until the scale balances. </w:t>
      </w:r>
      <w:r w:rsidRPr="008C53CE">
        <w:rPr>
          <w:rFonts w:asciiTheme="majorBidi" w:hAnsiTheme="majorBidi" w:cstheme="majorBidi"/>
          <w:color w:val="FF0000"/>
          <w:sz w:val="24"/>
          <w:szCs w:val="24"/>
        </w:rPr>
        <w:t>Researcher 2</w:t>
      </w:r>
      <w:r>
        <w:rPr>
          <w:rFonts w:asciiTheme="majorBidi" w:hAnsiTheme="majorBidi" w:cstheme="majorBidi"/>
          <w:sz w:val="24"/>
          <w:szCs w:val="24"/>
        </w:rPr>
        <w:t xml:space="preserve"> will r</w:t>
      </w:r>
      <w:r w:rsidR="00585F72">
        <w:rPr>
          <w:rFonts w:asciiTheme="majorBidi" w:hAnsiTheme="majorBidi" w:cstheme="majorBidi"/>
          <w:sz w:val="24"/>
          <w:szCs w:val="24"/>
        </w:rPr>
        <w:t>ecord the mass.</w:t>
      </w:r>
    </w:p>
    <w:p w14:paraId="2380738B" w14:textId="77777777" w:rsidR="00585F72" w:rsidRDefault="00585F72" w:rsidP="00AA63E6">
      <w:pPr>
        <w:pStyle w:val="ListParagraph"/>
        <w:numPr>
          <w:ilvl w:val="0"/>
          <w:numId w:val="4"/>
        </w:numPr>
        <w:spacing w:after="0"/>
        <w:rPr>
          <w:rFonts w:asciiTheme="majorBidi" w:hAnsiTheme="majorBidi" w:cstheme="majorBidi"/>
          <w:sz w:val="24"/>
          <w:szCs w:val="24"/>
        </w:rPr>
      </w:pPr>
      <w:r w:rsidRPr="00AA63E6">
        <w:rPr>
          <w:rFonts w:asciiTheme="majorBidi" w:hAnsiTheme="majorBidi" w:cstheme="majorBidi"/>
          <w:sz w:val="24"/>
          <w:szCs w:val="24"/>
        </w:rPr>
        <w:t>Have the subject take a seat at the table and chair grouping.</w:t>
      </w:r>
    </w:p>
    <w:p w14:paraId="11DD6E72" w14:textId="77777777" w:rsidR="00566E72" w:rsidRDefault="00566E72" w:rsidP="00AA63E6">
      <w:pPr>
        <w:pStyle w:val="ListParagraph"/>
        <w:numPr>
          <w:ilvl w:val="0"/>
          <w:numId w:val="4"/>
        </w:numPr>
        <w:spacing w:after="0"/>
        <w:rPr>
          <w:rFonts w:asciiTheme="majorBidi" w:hAnsiTheme="majorBidi" w:cstheme="majorBidi"/>
          <w:sz w:val="24"/>
          <w:szCs w:val="24"/>
        </w:rPr>
      </w:pPr>
      <w:r>
        <w:rPr>
          <w:rFonts w:asciiTheme="majorBidi" w:hAnsiTheme="majorBidi" w:cstheme="majorBidi"/>
          <w:sz w:val="24"/>
          <w:szCs w:val="24"/>
        </w:rPr>
        <w:t>Have the subject put socks on their feet if necessary.</w:t>
      </w:r>
    </w:p>
    <w:p w14:paraId="76E2C1CF" w14:textId="77777777" w:rsidR="00566E72" w:rsidRDefault="002B2450" w:rsidP="002B2450">
      <w:pPr>
        <w:pStyle w:val="ListParagraph"/>
        <w:numPr>
          <w:ilvl w:val="0"/>
          <w:numId w:val="4"/>
        </w:numPr>
        <w:spacing w:after="0"/>
        <w:rPr>
          <w:rFonts w:asciiTheme="majorBidi" w:hAnsiTheme="majorBidi" w:cstheme="majorBidi"/>
          <w:sz w:val="24"/>
          <w:szCs w:val="24"/>
        </w:rPr>
      </w:pPr>
      <w:r w:rsidRPr="008C53CE">
        <w:rPr>
          <w:rFonts w:asciiTheme="majorBidi" w:hAnsiTheme="majorBidi" w:cstheme="majorBidi"/>
          <w:color w:val="FF0000"/>
          <w:sz w:val="24"/>
          <w:szCs w:val="24"/>
        </w:rPr>
        <w:t>Researcher 2</w:t>
      </w:r>
      <w:r>
        <w:rPr>
          <w:rFonts w:asciiTheme="majorBidi" w:hAnsiTheme="majorBidi" w:cstheme="majorBidi"/>
          <w:sz w:val="24"/>
          <w:szCs w:val="24"/>
        </w:rPr>
        <w:t xml:space="preserve"> will a</w:t>
      </w:r>
      <w:r w:rsidR="00566E72">
        <w:rPr>
          <w:rFonts w:asciiTheme="majorBidi" w:hAnsiTheme="majorBidi" w:cstheme="majorBidi"/>
          <w:sz w:val="24"/>
          <w:szCs w:val="24"/>
        </w:rPr>
        <w:t>pply the Velcro strap with brass rings just above the subject’s ankle bones on the exercising leg. Arrange the strap such that the brass rings extend in the posterior direction.</w:t>
      </w:r>
      <w:commentRangeEnd w:id="86"/>
      <w:r w:rsidR="009107DD">
        <w:rPr>
          <w:rStyle w:val="CommentReference"/>
        </w:rPr>
        <w:commentReference w:id="86"/>
      </w:r>
    </w:p>
    <w:p w14:paraId="74321D74" w14:textId="77777777" w:rsidR="00566E72" w:rsidRDefault="00566E72" w:rsidP="00566E72">
      <w:pPr>
        <w:spacing w:after="0"/>
        <w:rPr>
          <w:rFonts w:asciiTheme="majorBidi" w:hAnsiTheme="majorBidi" w:cstheme="majorBidi"/>
          <w:sz w:val="24"/>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9"/>
        <w:gridCol w:w="221"/>
      </w:tblGrid>
      <w:tr w:rsidR="00566E72" w14:paraId="0989FBFF" w14:textId="77777777" w:rsidTr="00952440">
        <w:tc>
          <w:tcPr>
            <w:tcW w:w="4675" w:type="dxa"/>
          </w:tcPr>
          <w:p w14:paraId="41A0E3B3" w14:textId="77777777" w:rsidR="00566E72" w:rsidRDefault="00FF2D45" w:rsidP="00566E72">
            <w:pP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4179123B" wp14:editId="5CBD33DA">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nkle Strap.jpg"/>
                          <pic:cNvPicPr/>
                        </pic:nvPicPr>
                        <pic:blipFill>
                          <a:blip r:embed="rId45" cstate="print">
                            <a:extLst>
                              <a:ext uri="{28A0092B-C50C-407E-A947-70E740481C1C}">
                                <a14:useLocalDpi xmlns:a14="http://schemas.microsoft.com/office/drawing/2010/main" val="0"/>
                              </a:ext>
                            </a:extLst>
                          </a:blip>
                          <a:stretch>
                            <a:fillRect/>
                          </a:stretch>
                        </pic:blipFill>
                        <pic:spPr>
                          <a:xfrm rot="10800000">
                            <a:off x="0" y="0"/>
                            <a:ext cx="5943600" cy="3343275"/>
                          </a:xfrm>
                          <a:prstGeom prst="rect">
                            <a:avLst/>
                          </a:prstGeom>
                        </pic:spPr>
                      </pic:pic>
                    </a:graphicData>
                  </a:graphic>
                </wp:inline>
              </w:drawing>
            </w:r>
          </w:p>
        </w:tc>
        <w:tc>
          <w:tcPr>
            <w:tcW w:w="4675" w:type="dxa"/>
          </w:tcPr>
          <w:p w14:paraId="544C2DE8" w14:textId="77777777" w:rsidR="00566E72" w:rsidRDefault="00566E72" w:rsidP="00566E72">
            <w:pPr>
              <w:rPr>
                <w:rFonts w:asciiTheme="majorBidi" w:hAnsiTheme="majorBidi" w:cstheme="majorBidi"/>
                <w:sz w:val="24"/>
                <w:szCs w:val="24"/>
              </w:rPr>
            </w:pPr>
          </w:p>
        </w:tc>
      </w:tr>
    </w:tbl>
    <w:p w14:paraId="0D950988" w14:textId="77777777" w:rsidR="00566E72" w:rsidRDefault="00566E72" w:rsidP="00566E72">
      <w:pPr>
        <w:spacing w:after="0"/>
        <w:ind w:left="720"/>
        <w:rPr>
          <w:rFonts w:asciiTheme="majorBidi" w:hAnsiTheme="majorBidi" w:cstheme="majorBidi"/>
          <w:sz w:val="24"/>
          <w:szCs w:val="24"/>
        </w:rPr>
      </w:pPr>
      <w:r w:rsidRPr="00566E72">
        <w:rPr>
          <w:rFonts w:asciiTheme="majorBidi" w:hAnsiTheme="majorBidi" w:cstheme="majorBidi"/>
          <w:sz w:val="24"/>
          <w:szCs w:val="24"/>
        </w:rPr>
        <w:t xml:space="preserve"> </w:t>
      </w:r>
    </w:p>
    <w:p w14:paraId="299B5A1C" w14:textId="77777777" w:rsidR="00A04127" w:rsidRDefault="002B2450" w:rsidP="002B2450">
      <w:pPr>
        <w:pStyle w:val="ListParagraph"/>
        <w:numPr>
          <w:ilvl w:val="0"/>
          <w:numId w:val="4"/>
        </w:numPr>
        <w:spacing w:after="0"/>
        <w:rPr>
          <w:rFonts w:asciiTheme="majorBidi" w:hAnsiTheme="majorBidi" w:cstheme="majorBidi"/>
          <w:sz w:val="24"/>
          <w:szCs w:val="24"/>
        </w:rPr>
      </w:pPr>
      <w:r w:rsidRPr="008C53CE">
        <w:rPr>
          <w:rFonts w:asciiTheme="majorBidi" w:hAnsiTheme="majorBidi" w:cstheme="majorBidi"/>
          <w:color w:val="FF0000"/>
          <w:sz w:val="24"/>
          <w:szCs w:val="24"/>
        </w:rPr>
        <w:t>Researcher 2</w:t>
      </w:r>
      <w:r>
        <w:rPr>
          <w:rFonts w:asciiTheme="majorBidi" w:hAnsiTheme="majorBidi" w:cstheme="majorBidi"/>
          <w:sz w:val="24"/>
          <w:szCs w:val="24"/>
        </w:rPr>
        <w:t xml:space="preserve"> will h</w:t>
      </w:r>
      <w:r w:rsidR="00A04127">
        <w:rPr>
          <w:rFonts w:asciiTheme="majorBidi" w:hAnsiTheme="majorBidi" w:cstheme="majorBidi"/>
          <w:sz w:val="24"/>
          <w:szCs w:val="24"/>
        </w:rPr>
        <w:t xml:space="preserve">ave the subject stand as straight as possible with weight distributed evenly over both feet. With the tape measure </w:t>
      </w:r>
      <w:r w:rsidR="00A04127" w:rsidRPr="001655B1">
        <w:rPr>
          <w:rFonts w:asciiTheme="majorBidi" w:hAnsiTheme="majorBidi" w:cstheme="majorBidi"/>
          <w:b/>
          <w:bCs/>
          <w:sz w:val="24"/>
          <w:szCs w:val="24"/>
          <w:u w:val="single"/>
        </w:rPr>
        <w:t>in cm</w:t>
      </w:r>
      <w:r w:rsidR="00A04127">
        <w:rPr>
          <w:rFonts w:asciiTheme="majorBidi" w:hAnsiTheme="majorBidi" w:cstheme="majorBidi"/>
          <w:sz w:val="24"/>
          <w:szCs w:val="24"/>
        </w:rPr>
        <w:t xml:space="preserve"> measure the distance along the frontal plane from the center of the ankle strap to the center of the patella. </w:t>
      </w:r>
      <w:r w:rsidR="001655B1">
        <w:rPr>
          <w:rFonts w:asciiTheme="majorBidi" w:hAnsiTheme="majorBidi" w:cstheme="majorBidi"/>
          <w:sz w:val="24"/>
          <w:szCs w:val="24"/>
        </w:rPr>
        <w:t>This measurement is used to place the knee pad.</w:t>
      </w:r>
    </w:p>
    <w:p w14:paraId="47DCA463" w14:textId="77777777" w:rsidR="001655B1" w:rsidRDefault="001655B1" w:rsidP="001655B1">
      <w:pPr>
        <w:spacing w:after="0"/>
        <w:rPr>
          <w:rFonts w:asciiTheme="majorBidi" w:hAnsiTheme="majorBidi" w:cstheme="majorBidi"/>
          <w:sz w:val="24"/>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205"/>
      </w:tblGrid>
      <w:tr w:rsidR="00FF2D45" w14:paraId="0A752464" w14:textId="77777777" w:rsidTr="00FF2D45">
        <w:tc>
          <w:tcPr>
            <w:tcW w:w="2425" w:type="dxa"/>
          </w:tcPr>
          <w:p w14:paraId="769B36FD" w14:textId="77777777" w:rsidR="001655B1" w:rsidRDefault="00762ECE" w:rsidP="001655B1">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17B2AE7" wp14:editId="4D29D1A9">
                  <wp:extent cx="1077289" cy="2180642"/>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nee Pad Measurement.png"/>
                          <pic:cNvPicPr/>
                        </pic:nvPicPr>
                        <pic:blipFill>
                          <a:blip r:embed="rId48">
                            <a:extLst>
                              <a:ext uri="{28A0092B-C50C-407E-A947-70E740481C1C}">
                                <a14:useLocalDpi xmlns:a14="http://schemas.microsoft.com/office/drawing/2010/main" val="0"/>
                              </a:ext>
                            </a:extLst>
                          </a:blip>
                          <a:stretch>
                            <a:fillRect/>
                          </a:stretch>
                        </pic:blipFill>
                        <pic:spPr>
                          <a:xfrm>
                            <a:off x="0" y="0"/>
                            <a:ext cx="1106420" cy="2239609"/>
                          </a:xfrm>
                          <a:prstGeom prst="rect">
                            <a:avLst/>
                          </a:prstGeom>
                        </pic:spPr>
                      </pic:pic>
                    </a:graphicData>
                  </a:graphic>
                </wp:inline>
              </w:drawing>
            </w:r>
          </w:p>
        </w:tc>
        <w:tc>
          <w:tcPr>
            <w:tcW w:w="6205" w:type="dxa"/>
          </w:tcPr>
          <w:p w14:paraId="3B997DA0" w14:textId="77777777" w:rsidR="001655B1" w:rsidRDefault="00FF2D45" w:rsidP="001655B1">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85D0FE4" wp14:editId="05379352">
                  <wp:extent cx="3705047" cy="208622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Knee Pad in place measur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48637" cy="2110771"/>
                          </a:xfrm>
                          <a:prstGeom prst="rect">
                            <a:avLst/>
                          </a:prstGeom>
                        </pic:spPr>
                      </pic:pic>
                    </a:graphicData>
                  </a:graphic>
                </wp:inline>
              </w:drawing>
            </w:r>
          </w:p>
        </w:tc>
      </w:tr>
    </w:tbl>
    <w:p w14:paraId="4B01CBD2" w14:textId="77777777" w:rsidR="001655B1" w:rsidRDefault="001655B1" w:rsidP="001655B1">
      <w:pPr>
        <w:spacing w:after="0"/>
        <w:ind w:left="720"/>
        <w:rPr>
          <w:rFonts w:asciiTheme="majorBidi" w:hAnsiTheme="majorBidi" w:cstheme="majorBidi"/>
          <w:sz w:val="24"/>
          <w:szCs w:val="24"/>
        </w:rPr>
      </w:pPr>
    </w:p>
    <w:p w14:paraId="1EF519AC" w14:textId="77777777" w:rsidR="001655B1" w:rsidRDefault="001655B1" w:rsidP="001655B1">
      <w:pPr>
        <w:spacing w:after="0"/>
        <w:rPr>
          <w:rFonts w:asciiTheme="majorBidi" w:hAnsiTheme="majorBidi" w:cstheme="majorBidi"/>
          <w:sz w:val="24"/>
          <w:szCs w:val="24"/>
        </w:rPr>
      </w:pPr>
    </w:p>
    <w:p w14:paraId="3BE6A1EB" w14:textId="77777777" w:rsidR="001655B1" w:rsidRDefault="002B2450" w:rsidP="002B2450">
      <w:pPr>
        <w:pStyle w:val="ListParagraph"/>
        <w:numPr>
          <w:ilvl w:val="0"/>
          <w:numId w:val="4"/>
        </w:numPr>
        <w:spacing w:after="0"/>
        <w:rPr>
          <w:rFonts w:asciiTheme="majorBidi" w:hAnsiTheme="majorBidi" w:cstheme="majorBidi"/>
          <w:sz w:val="24"/>
          <w:szCs w:val="24"/>
        </w:rPr>
      </w:pPr>
      <w:commentRangeStart w:id="87"/>
      <w:r w:rsidRPr="008C53CE">
        <w:rPr>
          <w:rFonts w:asciiTheme="majorBidi" w:hAnsiTheme="majorBidi" w:cstheme="majorBidi"/>
          <w:color w:val="FF0000"/>
          <w:sz w:val="24"/>
          <w:szCs w:val="24"/>
        </w:rPr>
        <w:t>Researcher 2</w:t>
      </w:r>
      <w:r>
        <w:rPr>
          <w:rFonts w:asciiTheme="majorBidi" w:hAnsiTheme="majorBidi" w:cstheme="majorBidi"/>
          <w:sz w:val="24"/>
          <w:szCs w:val="24"/>
        </w:rPr>
        <w:t xml:space="preserve"> will h</w:t>
      </w:r>
      <w:r w:rsidR="001655B1">
        <w:rPr>
          <w:rFonts w:asciiTheme="majorBidi" w:hAnsiTheme="majorBidi" w:cstheme="majorBidi"/>
          <w:sz w:val="24"/>
          <w:szCs w:val="24"/>
        </w:rPr>
        <w:t>ave the subject flex their thigh</w:t>
      </w:r>
      <w:r w:rsidR="00FC579B">
        <w:rPr>
          <w:rFonts w:asciiTheme="majorBidi" w:hAnsiTheme="majorBidi" w:cstheme="majorBidi"/>
          <w:sz w:val="24"/>
          <w:szCs w:val="24"/>
        </w:rPr>
        <w:t xml:space="preserve"> muscle</w:t>
      </w:r>
      <w:r w:rsidR="001655B1">
        <w:rPr>
          <w:rFonts w:asciiTheme="majorBidi" w:hAnsiTheme="majorBidi" w:cstheme="majorBidi"/>
          <w:sz w:val="24"/>
          <w:szCs w:val="24"/>
        </w:rPr>
        <w:t>. Palpate for the insertion of the rectus femoris</w:t>
      </w:r>
      <w:r w:rsidR="00762ECE">
        <w:rPr>
          <w:rFonts w:asciiTheme="majorBidi" w:hAnsiTheme="majorBidi" w:cstheme="majorBidi"/>
          <w:sz w:val="24"/>
          <w:szCs w:val="24"/>
        </w:rPr>
        <w:t xml:space="preserve"> (RF)</w:t>
      </w:r>
      <w:r w:rsidR="001655B1">
        <w:rPr>
          <w:rFonts w:asciiTheme="majorBidi" w:hAnsiTheme="majorBidi" w:cstheme="majorBidi"/>
          <w:sz w:val="24"/>
          <w:szCs w:val="24"/>
        </w:rPr>
        <w:t xml:space="preserve"> muscle located just above the patella.</w:t>
      </w:r>
      <w:r w:rsidR="00762ECE">
        <w:rPr>
          <w:rFonts w:asciiTheme="majorBidi" w:hAnsiTheme="majorBidi" w:cstheme="majorBidi"/>
          <w:sz w:val="24"/>
          <w:szCs w:val="24"/>
        </w:rPr>
        <w:t xml:space="preserve"> Note this position with your thumb, then measure 7 cm proximal (towards the hip).</w:t>
      </w:r>
      <w:r w:rsidR="00FC579B">
        <w:rPr>
          <w:rFonts w:asciiTheme="majorBidi" w:hAnsiTheme="majorBidi" w:cstheme="majorBidi"/>
          <w:sz w:val="24"/>
          <w:szCs w:val="24"/>
        </w:rPr>
        <w:t xml:space="preserve"> This new position (RF + 7) is the position of the phosphorus coil.</w:t>
      </w:r>
      <w:r w:rsidR="00762ECE">
        <w:rPr>
          <w:rFonts w:asciiTheme="majorBidi" w:hAnsiTheme="majorBidi" w:cstheme="majorBidi"/>
          <w:sz w:val="24"/>
          <w:szCs w:val="24"/>
        </w:rPr>
        <w:t xml:space="preserve"> Mark the RF + </w:t>
      </w:r>
      <w:r w:rsidR="00FC579B">
        <w:rPr>
          <w:rFonts w:asciiTheme="majorBidi" w:hAnsiTheme="majorBidi" w:cstheme="majorBidi"/>
          <w:sz w:val="24"/>
          <w:szCs w:val="24"/>
        </w:rPr>
        <w:t>7</w:t>
      </w:r>
      <w:r w:rsidR="00762ECE">
        <w:rPr>
          <w:rFonts w:asciiTheme="majorBidi" w:hAnsiTheme="majorBidi" w:cstheme="majorBidi"/>
          <w:sz w:val="24"/>
          <w:szCs w:val="24"/>
        </w:rPr>
        <w:t xml:space="preserve"> position on the front of the leg with a dot drawn by a permanent marker. Mark the lateral </w:t>
      </w:r>
      <w:r w:rsidR="00FC579B">
        <w:rPr>
          <w:rFonts w:asciiTheme="majorBidi" w:hAnsiTheme="majorBidi" w:cstheme="majorBidi"/>
          <w:sz w:val="24"/>
          <w:szCs w:val="24"/>
        </w:rPr>
        <w:t>portion of the thigh with a permanent marker dot at the same level as the front marker.</w:t>
      </w:r>
      <w:r w:rsidR="00762ECE">
        <w:rPr>
          <w:rFonts w:asciiTheme="majorBidi" w:hAnsiTheme="majorBidi" w:cstheme="majorBidi"/>
          <w:sz w:val="24"/>
          <w:szCs w:val="24"/>
        </w:rPr>
        <w:t xml:space="preserve"> Use </w:t>
      </w:r>
      <w:r w:rsidR="00FC579B">
        <w:rPr>
          <w:rFonts w:asciiTheme="majorBidi" w:hAnsiTheme="majorBidi" w:cstheme="majorBidi"/>
          <w:sz w:val="24"/>
          <w:szCs w:val="24"/>
        </w:rPr>
        <w:t xml:space="preserve">the tape measure to make a visual </w:t>
      </w:r>
      <w:r w:rsidR="00FC579B">
        <w:rPr>
          <w:rFonts w:asciiTheme="majorBidi" w:hAnsiTheme="majorBidi" w:cstheme="majorBidi"/>
          <w:sz w:val="24"/>
          <w:szCs w:val="24"/>
        </w:rPr>
        <w:lastRenderedPageBreak/>
        <w:t>reference line to assure that the front and lateral markers are at the same level.</w:t>
      </w:r>
      <w:r w:rsidR="00762ECE">
        <w:rPr>
          <w:rFonts w:asciiTheme="majorBidi" w:hAnsiTheme="majorBidi" w:cstheme="majorBidi"/>
          <w:sz w:val="24"/>
          <w:szCs w:val="24"/>
        </w:rPr>
        <w:t xml:space="preserve"> </w:t>
      </w:r>
      <w:r w:rsidR="00FA5DC7">
        <w:rPr>
          <w:rFonts w:asciiTheme="majorBidi" w:hAnsiTheme="majorBidi" w:cstheme="majorBidi"/>
          <w:sz w:val="24"/>
          <w:szCs w:val="24"/>
        </w:rPr>
        <w:t xml:space="preserve">Measure from the middle of the ankle strap to the RF+7 position. This is the </w:t>
      </w:r>
      <w:r w:rsidR="00D87729">
        <w:rPr>
          <w:rFonts w:asciiTheme="majorBidi" w:hAnsiTheme="majorBidi" w:cstheme="majorBidi"/>
          <w:sz w:val="24"/>
          <w:szCs w:val="24"/>
        </w:rPr>
        <w:t xml:space="preserve">coil wrap and </w:t>
      </w:r>
      <w:r w:rsidR="00FA5DC7">
        <w:rPr>
          <w:rFonts w:asciiTheme="majorBidi" w:hAnsiTheme="majorBidi" w:cstheme="majorBidi"/>
          <w:sz w:val="24"/>
          <w:szCs w:val="24"/>
        </w:rPr>
        <w:t>coil position.</w:t>
      </w:r>
      <w:commentRangeEnd w:id="87"/>
      <w:r w:rsidR="009107DD">
        <w:rPr>
          <w:rStyle w:val="CommentReference"/>
        </w:rPr>
        <w:commentReference w:id="87"/>
      </w:r>
    </w:p>
    <w:p w14:paraId="19DE8452" w14:textId="77777777" w:rsidR="00762ECE" w:rsidRDefault="00762ECE" w:rsidP="00762ECE">
      <w:pPr>
        <w:spacing w:after="0"/>
        <w:rPr>
          <w:rFonts w:asciiTheme="majorBidi" w:hAnsiTheme="majorBidi" w:cstheme="majorBidi"/>
          <w:sz w:val="24"/>
          <w:szCs w:val="24"/>
        </w:rPr>
      </w:pPr>
    </w:p>
    <w:tbl>
      <w:tblPr>
        <w:tblStyle w:val="TableGrid"/>
        <w:tblW w:w="0" w:type="auto"/>
        <w:tblInd w:w="720" w:type="dxa"/>
        <w:tblLook w:val="04A0" w:firstRow="1" w:lastRow="0" w:firstColumn="1" w:lastColumn="0" w:noHBand="0" w:noVBand="1"/>
      </w:tblPr>
      <w:tblGrid>
        <w:gridCol w:w="2335"/>
        <w:gridCol w:w="2430"/>
        <w:gridCol w:w="2070"/>
      </w:tblGrid>
      <w:tr w:rsidR="006E654C" w14:paraId="510F1613" w14:textId="77777777" w:rsidTr="00FA5DC7">
        <w:tc>
          <w:tcPr>
            <w:tcW w:w="2335" w:type="dxa"/>
          </w:tcPr>
          <w:p w14:paraId="0887105D" w14:textId="77777777" w:rsidR="006E654C" w:rsidRDefault="006E654C" w:rsidP="00FC579B">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01B5D12" wp14:editId="74CE62CA">
                  <wp:extent cx="1078992" cy="2185416"/>
                  <wp:effectExtent l="0" t="0" r="6985" b="5715"/>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Rectus_Femoris.png"/>
                          <pic:cNvPicPr/>
                        </pic:nvPicPr>
                        <pic:blipFill>
                          <a:blip r:embed="rId50">
                            <a:extLst>
                              <a:ext uri="{28A0092B-C50C-407E-A947-70E740481C1C}">
                                <a14:useLocalDpi xmlns:a14="http://schemas.microsoft.com/office/drawing/2010/main" val="0"/>
                              </a:ext>
                            </a:extLst>
                          </a:blip>
                          <a:stretch>
                            <a:fillRect/>
                          </a:stretch>
                        </pic:blipFill>
                        <pic:spPr>
                          <a:xfrm>
                            <a:off x="0" y="0"/>
                            <a:ext cx="1078992" cy="2185416"/>
                          </a:xfrm>
                          <a:prstGeom prst="rect">
                            <a:avLst/>
                          </a:prstGeom>
                        </pic:spPr>
                      </pic:pic>
                    </a:graphicData>
                  </a:graphic>
                </wp:inline>
              </w:drawing>
            </w:r>
          </w:p>
        </w:tc>
        <w:tc>
          <w:tcPr>
            <w:tcW w:w="2430" w:type="dxa"/>
          </w:tcPr>
          <w:p w14:paraId="408B79B4" w14:textId="77777777" w:rsidR="006E654C" w:rsidRDefault="006E654C" w:rsidP="00FC579B">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CB0C4C3" wp14:editId="14793D8A">
                  <wp:extent cx="1078992" cy="2185416"/>
                  <wp:effectExtent l="0" t="0" r="6985" b="5715"/>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RF+7.png"/>
                          <pic:cNvPicPr/>
                        </pic:nvPicPr>
                        <pic:blipFill>
                          <a:blip r:embed="rId51">
                            <a:extLst>
                              <a:ext uri="{28A0092B-C50C-407E-A947-70E740481C1C}">
                                <a14:useLocalDpi xmlns:a14="http://schemas.microsoft.com/office/drawing/2010/main" val="0"/>
                              </a:ext>
                            </a:extLst>
                          </a:blip>
                          <a:stretch>
                            <a:fillRect/>
                          </a:stretch>
                        </pic:blipFill>
                        <pic:spPr>
                          <a:xfrm>
                            <a:off x="0" y="0"/>
                            <a:ext cx="1078992" cy="2185416"/>
                          </a:xfrm>
                          <a:prstGeom prst="rect">
                            <a:avLst/>
                          </a:prstGeom>
                        </pic:spPr>
                      </pic:pic>
                    </a:graphicData>
                  </a:graphic>
                </wp:inline>
              </w:drawing>
            </w:r>
          </w:p>
        </w:tc>
        <w:tc>
          <w:tcPr>
            <w:tcW w:w="2070" w:type="dxa"/>
          </w:tcPr>
          <w:p w14:paraId="41C8D7E4" w14:textId="77777777" w:rsidR="006E654C" w:rsidRDefault="006E654C" w:rsidP="00FC579B">
            <w:pPr>
              <w:rPr>
                <w:rFonts w:asciiTheme="majorBidi" w:hAnsiTheme="majorBidi" w:cstheme="majorBidi"/>
                <w:noProof/>
                <w:sz w:val="24"/>
                <w:szCs w:val="24"/>
                <w:lang w:bidi="he-IL"/>
              </w:rPr>
            </w:pPr>
            <w:r>
              <w:rPr>
                <w:rFonts w:asciiTheme="majorBidi" w:hAnsiTheme="majorBidi" w:cstheme="majorBidi"/>
                <w:noProof/>
                <w:sz w:val="24"/>
                <w:szCs w:val="24"/>
              </w:rPr>
              <w:drawing>
                <wp:inline distT="0" distB="0" distL="0" distR="0" wp14:anchorId="0A3AA2AA" wp14:editId="067F0AD5">
                  <wp:extent cx="1078992" cy="2185416"/>
                  <wp:effectExtent l="0" t="0" r="6985" b="5715"/>
                  <wp:docPr id="49"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Coil_Position.png"/>
                          <pic:cNvPicPr/>
                        </pic:nvPicPr>
                        <pic:blipFill>
                          <a:blip r:embed="rId52">
                            <a:extLst>
                              <a:ext uri="{28A0092B-C50C-407E-A947-70E740481C1C}">
                                <a14:useLocalDpi xmlns:a14="http://schemas.microsoft.com/office/drawing/2010/main" val="0"/>
                              </a:ext>
                            </a:extLst>
                          </a:blip>
                          <a:stretch>
                            <a:fillRect/>
                          </a:stretch>
                        </pic:blipFill>
                        <pic:spPr>
                          <a:xfrm>
                            <a:off x="0" y="0"/>
                            <a:ext cx="1078992" cy="2185416"/>
                          </a:xfrm>
                          <a:prstGeom prst="rect">
                            <a:avLst/>
                          </a:prstGeom>
                        </pic:spPr>
                      </pic:pic>
                    </a:graphicData>
                  </a:graphic>
                </wp:inline>
              </w:drawing>
            </w:r>
          </w:p>
        </w:tc>
      </w:tr>
    </w:tbl>
    <w:p w14:paraId="4ACEC559" w14:textId="77777777" w:rsidR="00762ECE" w:rsidRDefault="00762ECE" w:rsidP="00FC579B">
      <w:pPr>
        <w:spacing w:after="0"/>
        <w:ind w:left="720"/>
        <w:rPr>
          <w:rFonts w:asciiTheme="majorBidi" w:hAnsiTheme="majorBidi" w:cstheme="majorBidi"/>
          <w:sz w:val="24"/>
          <w:szCs w:val="24"/>
        </w:rPr>
      </w:pPr>
    </w:p>
    <w:p w14:paraId="7975B721" w14:textId="77777777" w:rsidR="00D87729" w:rsidRDefault="002B2450" w:rsidP="002B2450">
      <w:pPr>
        <w:pStyle w:val="ListParagraph"/>
        <w:numPr>
          <w:ilvl w:val="0"/>
          <w:numId w:val="4"/>
        </w:numPr>
        <w:spacing w:after="0"/>
        <w:rPr>
          <w:rFonts w:asciiTheme="majorBidi" w:hAnsiTheme="majorBidi" w:cstheme="majorBidi"/>
          <w:sz w:val="24"/>
          <w:szCs w:val="24"/>
        </w:rPr>
      </w:pPr>
      <w:r w:rsidRPr="00453AB7">
        <w:rPr>
          <w:rFonts w:asciiTheme="majorBidi" w:hAnsiTheme="majorBidi" w:cstheme="majorBidi"/>
          <w:color w:val="4472C4" w:themeColor="accent5"/>
          <w:sz w:val="24"/>
          <w:szCs w:val="24"/>
        </w:rPr>
        <w:t>Researcher 1</w:t>
      </w:r>
      <w:r>
        <w:rPr>
          <w:rFonts w:asciiTheme="majorBidi" w:hAnsiTheme="majorBidi" w:cstheme="majorBidi"/>
          <w:sz w:val="24"/>
          <w:szCs w:val="24"/>
        </w:rPr>
        <w:t xml:space="preserve"> will</w:t>
      </w:r>
      <w:r w:rsidRPr="00B5182C">
        <w:rPr>
          <w:rFonts w:asciiTheme="majorBidi" w:hAnsiTheme="majorBidi" w:cstheme="majorBidi"/>
          <w:sz w:val="24"/>
          <w:szCs w:val="24"/>
        </w:rPr>
        <w:t xml:space="preserve"> </w:t>
      </w:r>
      <w:r>
        <w:rPr>
          <w:rFonts w:asciiTheme="majorBidi" w:hAnsiTheme="majorBidi" w:cstheme="majorBidi"/>
          <w:sz w:val="24"/>
          <w:szCs w:val="24"/>
        </w:rPr>
        <w:t>p</w:t>
      </w:r>
      <w:r w:rsidR="00D87729">
        <w:rPr>
          <w:rFonts w:asciiTheme="majorBidi" w:hAnsiTheme="majorBidi" w:cstheme="majorBidi"/>
          <w:sz w:val="24"/>
          <w:szCs w:val="24"/>
        </w:rPr>
        <w:t>lace</w:t>
      </w:r>
      <w:r w:rsidR="009A6B25">
        <w:rPr>
          <w:rFonts w:asciiTheme="majorBidi" w:hAnsiTheme="majorBidi" w:cstheme="majorBidi"/>
          <w:sz w:val="24"/>
          <w:szCs w:val="24"/>
        </w:rPr>
        <w:t xml:space="preserve"> the coil wrap across the short axis of the MR table. The wrap’s central seam should be centered accordin</w:t>
      </w:r>
      <w:r w:rsidR="00FF2D45">
        <w:rPr>
          <w:rFonts w:asciiTheme="majorBidi" w:hAnsiTheme="majorBidi" w:cstheme="majorBidi"/>
          <w:sz w:val="24"/>
          <w:szCs w:val="24"/>
        </w:rPr>
        <w:t>g to the measured coil position</w:t>
      </w:r>
      <w:r w:rsidR="009A6B25">
        <w:rPr>
          <w:rFonts w:asciiTheme="majorBidi" w:hAnsiTheme="majorBidi" w:cstheme="majorBidi"/>
          <w:sz w:val="24"/>
          <w:szCs w:val="24"/>
        </w:rPr>
        <w:t>.</w:t>
      </w:r>
      <w:r w:rsidR="00D87729">
        <w:rPr>
          <w:rFonts w:asciiTheme="majorBidi" w:hAnsiTheme="majorBidi" w:cstheme="majorBidi"/>
          <w:sz w:val="24"/>
          <w:szCs w:val="24"/>
        </w:rPr>
        <w:t xml:space="preserve"> </w:t>
      </w:r>
      <w:r w:rsidR="00E31DDE">
        <w:rPr>
          <w:rFonts w:asciiTheme="majorBidi" w:hAnsiTheme="majorBidi" w:cstheme="majorBidi"/>
          <w:sz w:val="24"/>
          <w:szCs w:val="24"/>
        </w:rPr>
        <w:t xml:space="preserve">The rough Velcro should face the ceiling so that it can seal the wrap when the subject is in place. </w:t>
      </w:r>
      <w:r w:rsidR="00D87729">
        <w:rPr>
          <w:rFonts w:asciiTheme="majorBidi" w:hAnsiTheme="majorBidi" w:cstheme="majorBidi"/>
          <w:sz w:val="24"/>
          <w:szCs w:val="24"/>
        </w:rPr>
        <w:t>These</w:t>
      </w:r>
      <w:r w:rsidR="009A6B25">
        <w:rPr>
          <w:rFonts w:asciiTheme="majorBidi" w:hAnsiTheme="majorBidi" w:cstheme="majorBidi"/>
          <w:sz w:val="24"/>
          <w:szCs w:val="24"/>
        </w:rPr>
        <w:t xml:space="preserve"> wrap and pad placements</w:t>
      </w:r>
      <w:r w:rsidR="00D87729">
        <w:rPr>
          <w:rFonts w:asciiTheme="majorBidi" w:hAnsiTheme="majorBidi" w:cstheme="majorBidi"/>
          <w:sz w:val="24"/>
          <w:szCs w:val="24"/>
        </w:rPr>
        <w:t xml:space="preserve"> </w:t>
      </w:r>
      <w:r w:rsidR="009A6B25">
        <w:rPr>
          <w:rFonts w:asciiTheme="majorBidi" w:hAnsiTheme="majorBidi" w:cstheme="majorBidi"/>
          <w:sz w:val="24"/>
          <w:szCs w:val="24"/>
        </w:rPr>
        <w:t>will</w:t>
      </w:r>
      <w:r w:rsidR="00D87729">
        <w:rPr>
          <w:rFonts w:asciiTheme="majorBidi" w:hAnsiTheme="majorBidi" w:cstheme="majorBidi"/>
          <w:sz w:val="24"/>
          <w:szCs w:val="24"/>
        </w:rPr>
        <w:t xml:space="preserve"> be replicated in the magnet room later. </w:t>
      </w:r>
    </w:p>
    <w:p w14:paraId="33FF57FD" w14:textId="77777777" w:rsidR="007C5AA0" w:rsidRDefault="007C5AA0" w:rsidP="00DF5B31">
      <w:pPr>
        <w:spacing w:after="0"/>
        <w:ind w:left="720"/>
        <w:rPr>
          <w:rFonts w:asciiTheme="majorBidi" w:hAnsiTheme="majorBidi" w:cstheme="majorBidi"/>
          <w:sz w:val="24"/>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16"/>
        <w:gridCol w:w="3816"/>
      </w:tblGrid>
      <w:tr w:rsidR="00325D0A" w14:paraId="0D7EFC2D" w14:textId="77777777" w:rsidTr="00952440">
        <w:tc>
          <w:tcPr>
            <w:tcW w:w="2605" w:type="dxa"/>
          </w:tcPr>
          <w:p w14:paraId="65DF4712" w14:textId="77777777" w:rsidR="00325D0A" w:rsidRDefault="00325D0A" w:rsidP="00DF5B31">
            <w:pPr>
              <w:rPr>
                <w:rFonts w:asciiTheme="majorBidi" w:hAnsiTheme="majorBidi" w:cstheme="majorBidi"/>
                <w:sz w:val="24"/>
                <w:szCs w:val="24"/>
              </w:rPr>
            </w:pPr>
            <w:del w:id="88" w:author="Bush, Emily Catherine" w:date="2015-08-21T11:41:00Z">
              <w:r w:rsidDel="0060230F">
                <w:rPr>
                  <w:rFonts w:asciiTheme="majorBidi" w:hAnsiTheme="majorBidi" w:cstheme="majorBidi"/>
                  <w:noProof/>
                  <w:sz w:val="24"/>
                  <w:szCs w:val="24"/>
                </w:rPr>
                <w:drawing>
                  <wp:inline distT="0" distB="0" distL="0" distR="0" wp14:anchorId="6E29AE3B" wp14:editId="500DEF4A">
                    <wp:extent cx="2283583" cy="128451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il Wrap.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00001" cy="1293750"/>
                            </a:xfrm>
                            <a:prstGeom prst="rect">
                              <a:avLst/>
                            </a:prstGeom>
                          </pic:spPr>
                        </pic:pic>
                      </a:graphicData>
                    </a:graphic>
                  </wp:inline>
                </w:drawing>
              </w:r>
            </w:del>
          </w:p>
        </w:tc>
        <w:tc>
          <w:tcPr>
            <w:tcW w:w="3148" w:type="dxa"/>
          </w:tcPr>
          <w:p w14:paraId="41B6664A" w14:textId="77777777" w:rsidR="00325D0A" w:rsidRDefault="00325D0A" w:rsidP="00DF5B31">
            <w:pPr>
              <w:rPr>
                <w:rFonts w:asciiTheme="majorBidi" w:hAnsiTheme="majorBidi" w:cstheme="majorBidi"/>
                <w:sz w:val="24"/>
                <w:szCs w:val="24"/>
              </w:rPr>
            </w:pPr>
            <w:commentRangeStart w:id="89"/>
            <w:r>
              <w:rPr>
                <w:rFonts w:asciiTheme="majorBidi" w:hAnsiTheme="majorBidi" w:cstheme="majorBidi"/>
                <w:noProof/>
                <w:sz w:val="24"/>
                <w:szCs w:val="24"/>
              </w:rPr>
              <w:drawing>
                <wp:inline distT="0" distB="0" distL="0" distR="0" wp14:anchorId="41A1CC6A" wp14:editId="772BD2E0">
                  <wp:extent cx="2286000" cy="1280160"/>
                  <wp:effectExtent l="0" t="0" r="0" b="0"/>
                  <wp:docPr id="59"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Coil wrap measured.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86000" cy="1280160"/>
                          </a:xfrm>
                          <a:prstGeom prst="rect">
                            <a:avLst/>
                          </a:prstGeom>
                        </pic:spPr>
                      </pic:pic>
                    </a:graphicData>
                  </a:graphic>
                </wp:inline>
              </w:drawing>
            </w:r>
            <w:commentRangeEnd w:id="89"/>
            <w:r w:rsidR="0060230F">
              <w:rPr>
                <w:rStyle w:val="CommentReference"/>
              </w:rPr>
              <w:commentReference w:id="89"/>
            </w:r>
          </w:p>
        </w:tc>
      </w:tr>
    </w:tbl>
    <w:p w14:paraId="5B9D1546" w14:textId="77777777" w:rsidR="00DF5B31" w:rsidRDefault="00DF5B31" w:rsidP="00DF5B31">
      <w:pPr>
        <w:spacing w:after="0"/>
        <w:ind w:left="720"/>
        <w:rPr>
          <w:rFonts w:asciiTheme="majorBidi" w:hAnsiTheme="majorBidi" w:cstheme="majorBidi"/>
          <w:sz w:val="24"/>
          <w:szCs w:val="24"/>
        </w:rPr>
      </w:pPr>
    </w:p>
    <w:p w14:paraId="344610D9" w14:textId="77777777" w:rsidR="00DF5B31" w:rsidRDefault="00DF5B31" w:rsidP="00DF5B31">
      <w:pPr>
        <w:spacing w:after="0"/>
        <w:ind w:left="720"/>
        <w:rPr>
          <w:rFonts w:asciiTheme="majorBidi" w:hAnsiTheme="majorBidi" w:cstheme="majorBidi"/>
          <w:sz w:val="24"/>
          <w:szCs w:val="24"/>
        </w:rPr>
      </w:pPr>
    </w:p>
    <w:p w14:paraId="7F011651" w14:textId="77777777" w:rsidR="007C5AA0" w:rsidRDefault="002B2450" w:rsidP="002B2450">
      <w:pPr>
        <w:pStyle w:val="ListParagraph"/>
        <w:numPr>
          <w:ilvl w:val="0"/>
          <w:numId w:val="4"/>
        </w:numPr>
        <w:spacing w:after="0"/>
        <w:rPr>
          <w:rFonts w:asciiTheme="majorBidi" w:hAnsiTheme="majorBidi" w:cstheme="majorBidi"/>
          <w:sz w:val="24"/>
          <w:szCs w:val="24"/>
        </w:rPr>
      </w:pPr>
      <w:r w:rsidRPr="00453AB7">
        <w:rPr>
          <w:rFonts w:asciiTheme="majorBidi" w:hAnsiTheme="majorBidi" w:cstheme="majorBidi"/>
          <w:color w:val="4472C4" w:themeColor="accent5"/>
          <w:sz w:val="24"/>
          <w:szCs w:val="24"/>
        </w:rPr>
        <w:t>Researcher 1</w:t>
      </w:r>
      <w:r>
        <w:rPr>
          <w:rFonts w:asciiTheme="majorBidi" w:hAnsiTheme="majorBidi" w:cstheme="majorBidi"/>
          <w:sz w:val="24"/>
          <w:szCs w:val="24"/>
        </w:rPr>
        <w:t xml:space="preserve"> will</w:t>
      </w:r>
      <w:r w:rsidRPr="00B5182C">
        <w:rPr>
          <w:rFonts w:asciiTheme="majorBidi" w:hAnsiTheme="majorBidi" w:cstheme="majorBidi"/>
          <w:sz w:val="24"/>
          <w:szCs w:val="24"/>
        </w:rPr>
        <w:t xml:space="preserve"> </w:t>
      </w:r>
      <w:r>
        <w:rPr>
          <w:rFonts w:asciiTheme="majorBidi" w:hAnsiTheme="majorBidi" w:cstheme="majorBidi"/>
          <w:sz w:val="24"/>
          <w:szCs w:val="24"/>
        </w:rPr>
        <w:t>p</w:t>
      </w:r>
      <w:r w:rsidR="00325D0A">
        <w:rPr>
          <w:rFonts w:asciiTheme="majorBidi" w:hAnsiTheme="majorBidi" w:cstheme="majorBidi"/>
          <w:sz w:val="24"/>
          <w:szCs w:val="24"/>
        </w:rPr>
        <w:t xml:space="preserve">lace the coil, centered in the short axis of the table, with the “New” label </w:t>
      </w:r>
      <w:r w:rsidR="00E31DDE">
        <w:rPr>
          <w:rFonts w:asciiTheme="majorBidi" w:hAnsiTheme="majorBidi" w:cstheme="majorBidi"/>
          <w:sz w:val="24"/>
          <w:szCs w:val="24"/>
        </w:rPr>
        <w:t>down. Line up the Philips label with the coil wrap seam.</w:t>
      </w:r>
      <w:r w:rsidR="00563FE1">
        <w:rPr>
          <w:rFonts w:asciiTheme="majorBidi" w:hAnsiTheme="majorBidi" w:cstheme="majorBidi"/>
          <w:sz w:val="24"/>
          <w:szCs w:val="24"/>
        </w:rPr>
        <w:t xml:space="preserve"> Fit the coil cable into the depression on the gray coil pad.</w:t>
      </w:r>
    </w:p>
    <w:p w14:paraId="67C2182F" w14:textId="77777777" w:rsidR="00E31DDE" w:rsidRDefault="00E31DDE" w:rsidP="00E31DDE">
      <w:pPr>
        <w:spacing w:after="0"/>
        <w:rPr>
          <w:rFonts w:asciiTheme="majorBidi" w:hAnsiTheme="majorBidi" w:cstheme="majorBidi"/>
          <w:sz w:val="24"/>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319"/>
      </w:tblGrid>
      <w:tr w:rsidR="00E31DDE" w14:paraId="19A79C17" w14:textId="77777777" w:rsidTr="00952440">
        <w:tc>
          <w:tcPr>
            <w:tcW w:w="4675" w:type="dxa"/>
          </w:tcPr>
          <w:p w14:paraId="1C26BF88" w14:textId="77777777" w:rsidR="00E31DDE" w:rsidRDefault="00E31DDE" w:rsidP="00E31DDE">
            <w:pPr>
              <w:rPr>
                <w:rFonts w:asciiTheme="majorBidi" w:hAnsiTheme="majorBidi" w:cstheme="majorBidi"/>
                <w:sz w:val="24"/>
                <w:szCs w:val="24"/>
              </w:rPr>
            </w:pPr>
            <w:commentRangeStart w:id="90"/>
            <w:r>
              <w:rPr>
                <w:rFonts w:asciiTheme="majorBidi" w:hAnsiTheme="majorBidi" w:cstheme="majorBidi"/>
                <w:noProof/>
                <w:sz w:val="24"/>
                <w:szCs w:val="24"/>
              </w:rPr>
              <w:drawing>
                <wp:inline distT="0" distB="0" distL="0" distR="0" wp14:anchorId="6745C971" wp14:editId="7B4DEDCE">
                  <wp:extent cx="2536127" cy="1426572"/>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oil Detail.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44067" cy="1431038"/>
                          </a:xfrm>
                          <a:prstGeom prst="rect">
                            <a:avLst/>
                          </a:prstGeom>
                        </pic:spPr>
                      </pic:pic>
                    </a:graphicData>
                  </a:graphic>
                </wp:inline>
              </w:drawing>
            </w:r>
            <w:commentRangeEnd w:id="90"/>
            <w:r w:rsidR="0060230F">
              <w:rPr>
                <w:rStyle w:val="CommentReference"/>
              </w:rPr>
              <w:commentReference w:id="90"/>
            </w:r>
          </w:p>
        </w:tc>
        <w:tc>
          <w:tcPr>
            <w:tcW w:w="4675" w:type="dxa"/>
          </w:tcPr>
          <w:p w14:paraId="158E92EF" w14:textId="77777777" w:rsidR="00E31DDE" w:rsidRDefault="00563FE1" w:rsidP="00E31DDE">
            <w:pPr>
              <w:rPr>
                <w:rFonts w:asciiTheme="majorBidi" w:hAnsiTheme="majorBidi" w:cstheme="majorBidi"/>
                <w:sz w:val="24"/>
                <w:szCs w:val="24"/>
              </w:rPr>
            </w:pPr>
            <w:del w:id="91" w:author="Bush, Emily Catherine" w:date="2015-08-21T11:44:00Z">
              <w:r w:rsidDel="0060230F">
                <w:rPr>
                  <w:rFonts w:asciiTheme="majorBidi" w:hAnsiTheme="majorBidi" w:cstheme="majorBidi"/>
                  <w:noProof/>
                  <w:sz w:val="24"/>
                  <w:szCs w:val="24"/>
                </w:rPr>
                <w:drawing>
                  <wp:inline distT="0" distB="0" distL="0" distR="0" wp14:anchorId="77A8FE67" wp14:editId="2934BE50">
                    <wp:extent cx="2532888" cy="1426464"/>
                    <wp:effectExtent l="0" t="0" r="1270" b="2540"/>
                    <wp:docPr id="6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Coil Cord.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32888" cy="1426464"/>
                            </a:xfrm>
                            <a:prstGeom prst="rect">
                              <a:avLst/>
                            </a:prstGeom>
                          </pic:spPr>
                        </pic:pic>
                      </a:graphicData>
                    </a:graphic>
                  </wp:inline>
                </w:drawing>
              </w:r>
            </w:del>
          </w:p>
        </w:tc>
      </w:tr>
    </w:tbl>
    <w:p w14:paraId="4E1BD9D9" w14:textId="77777777" w:rsidR="00E31DDE" w:rsidRPr="00563FE1" w:rsidRDefault="00E31DDE" w:rsidP="00563FE1">
      <w:pPr>
        <w:spacing w:after="0"/>
        <w:rPr>
          <w:rFonts w:asciiTheme="majorBidi" w:hAnsiTheme="majorBidi" w:cstheme="majorBidi"/>
          <w:sz w:val="24"/>
          <w:szCs w:val="24"/>
        </w:rPr>
      </w:pPr>
    </w:p>
    <w:p w14:paraId="1D813C37" w14:textId="77777777" w:rsidR="00E31DDE" w:rsidRPr="00E31DDE" w:rsidRDefault="00E31DDE" w:rsidP="00563FE1">
      <w:pPr>
        <w:spacing w:after="0"/>
        <w:rPr>
          <w:rFonts w:asciiTheme="majorBidi" w:hAnsiTheme="majorBidi" w:cstheme="majorBidi"/>
          <w:sz w:val="24"/>
          <w:szCs w:val="24"/>
        </w:rPr>
      </w:pPr>
    </w:p>
    <w:p w14:paraId="01EFD06B" w14:textId="77777777" w:rsidR="00E31DDE" w:rsidRDefault="002B2450" w:rsidP="002B2450">
      <w:pPr>
        <w:pStyle w:val="ListParagraph"/>
        <w:numPr>
          <w:ilvl w:val="0"/>
          <w:numId w:val="4"/>
        </w:numPr>
        <w:spacing w:after="0"/>
        <w:rPr>
          <w:rFonts w:asciiTheme="majorBidi" w:hAnsiTheme="majorBidi" w:cstheme="majorBidi"/>
          <w:sz w:val="24"/>
          <w:szCs w:val="24"/>
        </w:rPr>
      </w:pPr>
      <w:r w:rsidRPr="00453AB7">
        <w:rPr>
          <w:rFonts w:asciiTheme="majorBidi" w:hAnsiTheme="majorBidi" w:cstheme="majorBidi"/>
          <w:color w:val="4472C4" w:themeColor="accent5"/>
          <w:sz w:val="24"/>
          <w:szCs w:val="24"/>
        </w:rPr>
        <w:t>Researcher 1</w:t>
      </w:r>
      <w:r>
        <w:rPr>
          <w:rFonts w:asciiTheme="majorBidi" w:hAnsiTheme="majorBidi" w:cstheme="majorBidi"/>
          <w:sz w:val="24"/>
          <w:szCs w:val="24"/>
        </w:rPr>
        <w:t xml:space="preserve"> will</w:t>
      </w:r>
      <w:r w:rsidRPr="00B5182C">
        <w:rPr>
          <w:rFonts w:asciiTheme="majorBidi" w:hAnsiTheme="majorBidi" w:cstheme="majorBidi"/>
          <w:sz w:val="24"/>
          <w:szCs w:val="24"/>
        </w:rPr>
        <w:t xml:space="preserve"> </w:t>
      </w:r>
      <w:r>
        <w:rPr>
          <w:rFonts w:asciiTheme="majorBidi" w:hAnsiTheme="majorBidi" w:cstheme="majorBidi"/>
          <w:sz w:val="24"/>
          <w:szCs w:val="24"/>
        </w:rPr>
        <w:t>i</w:t>
      </w:r>
      <w:r w:rsidR="00E31DDE">
        <w:rPr>
          <w:rFonts w:asciiTheme="majorBidi" w:hAnsiTheme="majorBidi" w:cstheme="majorBidi"/>
          <w:sz w:val="24"/>
          <w:szCs w:val="24"/>
        </w:rPr>
        <w:t>nsert the tuning rods into their sockets on the coil housing.</w:t>
      </w:r>
      <w:r w:rsidR="00952440">
        <w:rPr>
          <w:rFonts w:asciiTheme="majorBidi" w:hAnsiTheme="majorBidi" w:cstheme="majorBidi"/>
          <w:sz w:val="24"/>
          <w:szCs w:val="24"/>
        </w:rPr>
        <w:t xml:space="preserve"> Pull the tuning rods off to the side without dislodging the coil.</w:t>
      </w:r>
    </w:p>
    <w:p w14:paraId="681B4274" w14:textId="77777777" w:rsidR="00952440" w:rsidRDefault="00952440" w:rsidP="00952440">
      <w:pPr>
        <w:spacing w:after="0"/>
        <w:rPr>
          <w:rFonts w:asciiTheme="majorBidi" w:hAnsiTheme="majorBidi" w:cstheme="majorBidi"/>
          <w:sz w:val="24"/>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952440" w14:paraId="1BCF5EDF" w14:textId="77777777" w:rsidTr="009F5A19">
        <w:tc>
          <w:tcPr>
            <w:tcW w:w="4675" w:type="dxa"/>
          </w:tcPr>
          <w:p w14:paraId="78D15513" w14:textId="77777777" w:rsidR="00952440" w:rsidRDefault="009F5A19" w:rsidP="00952440">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ED37433" wp14:editId="311D957B">
                  <wp:extent cx="2535936" cy="1426464"/>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uning Rods.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35936" cy="1426464"/>
                          </a:xfrm>
                          <a:prstGeom prst="rect">
                            <a:avLst/>
                          </a:prstGeom>
                        </pic:spPr>
                      </pic:pic>
                    </a:graphicData>
                  </a:graphic>
                </wp:inline>
              </w:drawing>
            </w:r>
          </w:p>
        </w:tc>
        <w:tc>
          <w:tcPr>
            <w:tcW w:w="4675" w:type="dxa"/>
          </w:tcPr>
          <w:p w14:paraId="11B9B131" w14:textId="77777777" w:rsidR="00952440" w:rsidRDefault="009F5A19" w:rsidP="00952440">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6FC5810" wp14:editId="29CB497C">
                  <wp:extent cx="2535936" cy="1426464"/>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ide View setup.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35936" cy="1426464"/>
                          </a:xfrm>
                          <a:prstGeom prst="rect">
                            <a:avLst/>
                          </a:prstGeom>
                        </pic:spPr>
                      </pic:pic>
                    </a:graphicData>
                  </a:graphic>
                </wp:inline>
              </w:drawing>
            </w:r>
          </w:p>
        </w:tc>
      </w:tr>
    </w:tbl>
    <w:p w14:paraId="7D776215" w14:textId="77777777" w:rsidR="00952440" w:rsidRDefault="00952440" w:rsidP="00952440">
      <w:pPr>
        <w:spacing w:after="0"/>
        <w:ind w:left="720"/>
        <w:rPr>
          <w:rFonts w:asciiTheme="majorBidi" w:hAnsiTheme="majorBidi" w:cstheme="majorBidi"/>
          <w:sz w:val="24"/>
          <w:szCs w:val="24"/>
        </w:rPr>
      </w:pPr>
    </w:p>
    <w:p w14:paraId="67FAADFF" w14:textId="77777777" w:rsidR="00961F91" w:rsidRDefault="002B2450" w:rsidP="002B2450">
      <w:pPr>
        <w:pStyle w:val="ListParagraph"/>
        <w:numPr>
          <w:ilvl w:val="0"/>
          <w:numId w:val="4"/>
        </w:numPr>
        <w:spacing w:after="0"/>
        <w:rPr>
          <w:rFonts w:asciiTheme="majorBidi" w:hAnsiTheme="majorBidi" w:cstheme="majorBidi"/>
          <w:sz w:val="24"/>
          <w:szCs w:val="24"/>
        </w:rPr>
      </w:pPr>
      <w:r w:rsidRPr="00453AB7">
        <w:rPr>
          <w:rFonts w:asciiTheme="majorBidi" w:hAnsiTheme="majorBidi" w:cstheme="majorBidi"/>
          <w:color w:val="4472C4" w:themeColor="accent5"/>
          <w:sz w:val="24"/>
          <w:szCs w:val="24"/>
        </w:rPr>
        <w:t>Researcher 1</w:t>
      </w:r>
      <w:r>
        <w:rPr>
          <w:rFonts w:asciiTheme="majorBidi" w:hAnsiTheme="majorBidi" w:cstheme="majorBidi"/>
          <w:sz w:val="24"/>
          <w:szCs w:val="24"/>
        </w:rPr>
        <w:t xml:space="preserve"> will</w:t>
      </w:r>
      <w:r w:rsidRPr="00B5182C">
        <w:rPr>
          <w:rFonts w:asciiTheme="majorBidi" w:hAnsiTheme="majorBidi" w:cstheme="majorBidi"/>
          <w:sz w:val="24"/>
          <w:szCs w:val="24"/>
        </w:rPr>
        <w:t xml:space="preserve"> </w:t>
      </w:r>
      <w:r>
        <w:rPr>
          <w:rFonts w:asciiTheme="majorBidi" w:hAnsiTheme="majorBidi" w:cstheme="majorBidi"/>
          <w:sz w:val="24"/>
          <w:szCs w:val="24"/>
        </w:rPr>
        <w:t>p</w:t>
      </w:r>
      <w:r w:rsidR="00961F91">
        <w:rPr>
          <w:rFonts w:asciiTheme="majorBidi" w:hAnsiTheme="majorBidi" w:cstheme="majorBidi"/>
          <w:sz w:val="24"/>
          <w:szCs w:val="24"/>
        </w:rPr>
        <w:t>lace two pillows on the table. One is placed to support the midsection, the other is placed to support the head.</w:t>
      </w:r>
    </w:p>
    <w:p w14:paraId="16F1FEE8" w14:textId="77777777" w:rsidR="000D7BF7" w:rsidRDefault="000D7BF7" w:rsidP="000D7BF7">
      <w:pPr>
        <w:spacing w:after="0"/>
        <w:rPr>
          <w:rFonts w:asciiTheme="majorBidi" w:hAnsiTheme="majorBidi" w:cstheme="majorBidi"/>
          <w:sz w:val="24"/>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0D7BF7" w14:paraId="39D43C65" w14:textId="77777777" w:rsidTr="001237F8">
        <w:tc>
          <w:tcPr>
            <w:tcW w:w="4315" w:type="dxa"/>
          </w:tcPr>
          <w:p w14:paraId="5CCCDA01" w14:textId="77777777" w:rsidR="000D7BF7" w:rsidRDefault="000D7BF7" w:rsidP="000D7BF7">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6CEF48F" wp14:editId="7C88FBF8">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With Pillows.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tc>
      </w:tr>
    </w:tbl>
    <w:p w14:paraId="1E1DB4FA" w14:textId="77777777" w:rsidR="000D7BF7" w:rsidRPr="000D7BF7" w:rsidRDefault="000D7BF7" w:rsidP="000D7BF7">
      <w:pPr>
        <w:spacing w:after="0"/>
        <w:ind w:left="720"/>
        <w:rPr>
          <w:rFonts w:asciiTheme="majorBidi" w:hAnsiTheme="majorBidi" w:cstheme="majorBidi"/>
          <w:sz w:val="24"/>
          <w:szCs w:val="24"/>
        </w:rPr>
      </w:pPr>
    </w:p>
    <w:p w14:paraId="74B49CD4" w14:textId="77777777" w:rsidR="00D163C4" w:rsidRPr="00D163C4" w:rsidRDefault="00D163C4" w:rsidP="00D163C4">
      <w:pPr>
        <w:pStyle w:val="ListParagraph"/>
        <w:numPr>
          <w:ilvl w:val="0"/>
          <w:numId w:val="4"/>
        </w:numPr>
        <w:spacing w:after="0"/>
        <w:rPr>
          <w:rFonts w:asciiTheme="majorBidi" w:hAnsiTheme="majorBidi" w:cstheme="majorBidi"/>
          <w:sz w:val="24"/>
          <w:szCs w:val="24"/>
        </w:rPr>
      </w:pPr>
      <w:del w:id="92" w:author="Bush, Emily Catherine" w:date="2015-08-21T11:44:00Z">
        <w:r w:rsidDel="0060230F">
          <w:rPr>
            <w:rFonts w:asciiTheme="majorBidi" w:hAnsiTheme="majorBidi" w:cstheme="majorBidi"/>
            <w:sz w:val="24"/>
            <w:szCs w:val="24"/>
          </w:rPr>
          <w:delText>The subject is now ready to mount</w:delText>
        </w:r>
      </w:del>
      <w:ins w:id="93" w:author="Bush, Emily Catherine" w:date="2015-08-21T11:44:00Z">
        <w:r w:rsidR="0060230F">
          <w:rPr>
            <w:rFonts w:asciiTheme="majorBidi" w:hAnsiTheme="majorBidi" w:cstheme="majorBidi"/>
            <w:sz w:val="24"/>
            <w:szCs w:val="24"/>
          </w:rPr>
          <w:t>Have the subject climb on</w:t>
        </w:r>
      </w:ins>
      <w:r>
        <w:rPr>
          <w:rFonts w:asciiTheme="majorBidi" w:hAnsiTheme="majorBidi" w:cstheme="majorBidi"/>
          <w:sz w:val="24"/>
          <w:szCs w:val="24"/>
        </w:rPr>
        <w:t xml:space="preserve"> the table from the side opposite the tuning rods. Instruct the subject to aim the right kneecap for the target made by the cross at the top of the foot pad.</w:t>
      </w:r>
      <w:r w:rsidR="004B4A28">
        <w:rPr>
          <w:rFonts w:asciiTheme="majorBidi" w:hAnsiTheme="majorBidi" w:cstheme="majorBidi"/>
          <w:sz w:val="24"/>
          <w:szCs w:val="24"/>
        </w:rPr>
        <w:t xml:space="preserve"> </w:t>
      </w:r>
    </w:p>
    <w:p w14:paraId="4FF17231" w14:textId="77777777" w:rsidR="00D163C4" w:rsidRDefault="00D163C4" w:rsidP="00952440">
      <w:pPr>
        <w:spacing w:after="0"/>
        <w:ind w:left="720"/>
        <w:rPr>
          <w:rFonts w:asciiTheme="majorBidi" w:hAnsiTheme="majorBidi" w:cstheme="majorBidi"/>
          <w:sz w:val="24"/>
          <w:szCs w:val="24"/>
        </w:rPr>
      </w:pPr>
    </w:p>
    <w:p w14:paraId="7CB6A155" w14:textId="77777777" w:rsidR="009D716C" w:rsidRDefault="009D716C" w:rsidP="009D716C">
      <w:pPr>
        <w:spacing w:after="0"/>
        <w:rPr>
          <w:rFonts w:asciiTheme="majorBidi" w:hAnsiTheme="majorBidi" w:cstheme="majorBidi"/>
          <w:b/>
          <w:bCs/>
          <w:sz w:val="24"/>
          <w:szCs w:val="24"/>
        </w:rPr>
      </w:pPr>
      <w:r>
        <w:rPr>
          <w:rFonts w:asciiTheme="majorBidi" w:hAnsiTheme="majorBidi" w:cstheme="majorBidi"/>
          <w:b/>
          <w:bCs/>
          <w:sz w:val="24"/>
          <w:szCs w:val="24"/>
        </w:rPr>
        <w:t>C. Contraction Practice</w:t>
      </w:r>
      <w:r w:rsidR="00FE5BDE">
        <w:rPr>
          <w:rFonts w:asciiTheme="majorBidi" w:hAnsiTheme="majorBidi" w:cstheme="majorBidi"/>
          <w:b/>
          <w:bCs/>
          <w:sz w:val="24"/>
          <w:szCs w:val="24"/>
        </w:rPr>
        <w:t>:</w:t>
      </w:r>
    </w:p>
    <w:p w14:paraId="05582A6D" w14:textId="77777777" w:rsidR="00BA59B3" w:rsidRDefault="00BA59B3" w:rsidP="00BA59B3">
      <w:pPr>
        <w:pStyle w:val="ListParagraph"/>
        <w:spacing w:after="0"/>
        <w:rPr>
          <w:rFonts w:asciiTheme="majorBidi" w:hAnsiTheme="majorBidi" w:cstheme="majorBidi"/>
          <w:sz w:val="24"/>
          <w:szCs w:val="24"/>
        </w:rPr>
      </w:pPr>
    </w:p>
    <w:p w14:paraId="2260447B" w14:textId="77777777" w:rsidR="00BF4D11" w:rsidRPr="00444EF1" w:rsidRDefault="002B2450" w:rsidP="002B2450">
      <w:pPr>
        <w:pStyle w:val="ListParagraph"/>
        <w:numPr>
          <w:ilvl w:val="0"/>
          <w:numId w:val="7"/>
        </w:numPr>
        <w:spacing w:after="0"/>
        <w:rPr>
          <w:rFonts w:asciiTheme="majorBidi" w:hAnsiTheme="majorBidi" w:cstheme="majorBidi"/>
          <w:sz w:val="24"/>
          <w:szCs w:val="24"/>
        </w:rPr>
      </w:pPr>
      <w:r w:rsidRPr="002B2450">
        <w:rPr>
          <w:rFonts w:asciiTheme="majorBidi" w:hAnsiTheme="majorBidi" w:cstheme="majorBidi"/>
          <w:color w:val="FF0000"/>
          <w:sz w:val="24"/>
          <w:szCs w:val="24"/>
        </w:rPr>
        <w:t xml:space="preserve">Researcher 2 </w:t>
      </w:r>
      <w:r>
        <w:rPr>
          <w:rFonts w:asciiTheme="majorBidi" w:hAnsiTheme="majorBidi" w:cstheme="majorBidi"/>
          <w:sz w:val="24"/>
          <w:szCs w:val="24"/>
        </w:rPr>
        <w:t>will</w:t>
      </w:r>
      <w:r w:rsidRPr="00B5182C">
        <w:rPr>
          <w:rFonts w:asciiTheme="majorBidi" w:hAnsiTheme="majorBidi" w:cstheme="majorBidi"/>
          <w:sz w:val="24"/>
          <w:szCs w:val="24"/>
        </w:rPr>
        <w:t xml:space="preserve"> </w:t>
      </w:r>
      <w:r>
        <w:rPr>
          <w:rFonts w:asciiTheme="majorBidi" w:hAnsiTheme="majorBidi" w:cstheme="majorBidi"/>
          <w:sz w:val="24"/>
          <w:szCs w:val="24"/>
        </w:rPr>
        <w:t>hold</w:t>
      </w:r>
      <w:r w:rsidR="004B4A28" w:rsidRPr="00BF4D11">
        <w:rPr>
          <w:rFonts w:asciiTheme="majorBidi" w:hAnsiTheme="majorBidi" w:cstheme="majorBidi"/>
          <w:sz w:val="24"/>
          <w:szCs w:val="24"/>
        </w:rPr>
        <w:t xml:space="preserve"> the subject’s foot up towards the transducer, the </w:t>
      </w:r>
      <w:r w:rsidRPr="002B2450">
        <w:rPr>
          <w:rFonts w:asciiTheme="majorBidi" w:hAnsiTheme="majorBidi" w:cstheme="majorBidi"/>
          <w:color w:val="0070C0"/>
          <w:sz w:val="24"/>
          <w:szCs w:val="24"/>
        </w:rPr>
        <w:t>Researcher 1</w:t>
      </w:r>
      <w:r>
        <w:rPr>
          <w:rFonts w:asciiTheme="majorBidi" w:hAnsiTheme="majorBidi" w:cstheme="majorBidi"/>
          <w:sz w:val="24"/>
          <w:szCs w:val="24"/>
        </w:rPr>
        <w:t xml:space="preserve"> will pull</w:t>
      </w:r>
      <w:r w:rsidR="004B4A28" w:rsidRPr="00BF4D11">
        <w:rPr>
          <w:rFonts w:asciiTheme="majorBidi" w:hAnsiTheme="majorBidi" w:cstheme="majorBidi"/>
          <w:sz w:val="24"/>
          <w:szCs w:val="24"/>
        </w:rPr>
        <w:t xml:space="preserve"> the brass rings into the U shaped sections on either side of the central axis of the </w:t>
      </w:r>
      <w:r w:rsidR="004B4A28" w:rsidRPr="00BF4D11">
        <w:rPr>
          <w:rFonts w:asciiTheme="majorBidi" w:hAnsiTheme="majorBidi" w:cstheme="majorBidi"/>
          <w:sz w:val="24"/>
          <w:szCs w:val="24"/>
        </w:rPr>
        <w:lastRenderedPageBreak/>
        <w:t xml:space="preserve">force transducer. </w:t>
      </w:r>
      <w:commentRangeStart w:id="94"/>
      <w:r w:rsidR="004B4A28" w:rsidRPr="00BF4D11">
        <w:rPr>
          <w:rFonts w:asciiTheme="majorBidi" w:hAnsiTheme="majorBidi" w:cstheme="majorBidi"/>
          <w:sz w:val="24"/>
          <w:szCs w:val="24"/>
        </w:rPr>
        <w:t>Always inform the subject about what you are going to do before you touch or move any part of their body.</w:t>
      </w:r>
      <w:commentRangeEnd w:id="94"/>
      <w:r w:rsidR="0060230F">
        <w:rPr>
          <w:rStyle w:val="CommentReference"/>
        </w:rPr>
        <w:commentReference w:id="94"/>
      </w:r>
    </w:p>
    <w:p w14:paraId="622FF4F4" w14:textId="77777777" w:rsidR="00BF4D11" w:rsidRDefault="002B2450" w:rsidP="002B2450">
      <w:pPr>
        <w:pStyle w:val="ListParagraph"/>
        <w:numPr>
          <w:ilvl w:val="0"/>
          <w:numId w:val="7"/>
        </w:numPr>
        <w:rPr>
          <w:rFonts w:asciiTheme="majorBidi" w:hAnsiTheme="majorBidi" w:cstheme="majorBidi"/>
          <w:sz w:val="24"/>
          <w:szCs w:val="24"/>
        </w:rPr>
      </w:pPr>
      <w:commentRangeStart w:id="95"/>
      <w:r w:rsidRPr="002B2450">
        <w:rPr>
          <w:rFonts w:asciiTheme="majorBidi" w:hAnsiTheme="majorBidi" w:cstheme="majorBidi"/>
          <w:color w:val="0070C0"/>
          <w:sz w:val="24"/>
          <w:szCs w:val="24"/>
        </w:rPr>
        <w:t>Researcher 1</w:t>
      </w:r>
      <w:r>
        <w:rPr>
          <w:rFonts w:asciiTheme="majorBidi" w:hAnsiTheme="majorBidi" w:cstheme="majorBidi"/>
          <w:sz w:val="24"/>
          <w:szCs w:val="24"/>
        </w:rPr>
        <w:t xml:space="preserve"> will c</w:t>
      </w:r>
      <w:r w:rsidR="00BF4D11" w:rsidRPr="001F7C64">
        <w:rPr>
          <w:rFonts w:asciiTheme="majorBidi" w:hAnsiTheme="majorBidi" w:cstheme="majorBidi"/>
          <w:sz w:val="24"/>
          <w:szCs w:val="24"/>
        </w:rPr>
        <w:t>heck ankle and knee angle to assure that ankle is clear of transducer in relaxed position</w:t>
      </w:r>
    </w:p>
    <w:p w14:paraId="64D51F69" w14:textId="77777777" w:rsidR="002B2450" w:rsidRDefault="002B2450" w:rsidP="002B2450">
      <w:pPr>
        <w:pStyle w:val="ListParagraph"/>
        <w:numPr>
          <w:ilvl w:val="0"/>
          <w:numId w:val="7"/>
        </w:numPr>
        <w:rPr>
          <w:rFonts w:asciiTheme="majorBidi" w:hAnsiTheme="majorBidi" w:cstheme="majorBidi"/>
          <w:sz w:val="24"/>
          <w:szCs w:val="24"/>
        </w:rPr>
      </w:pPr>
      <w:r w:rsidRPr="00BA3784">
        <w:rPr>
          <w:rFonts w:asciiTheme="majorBidi" w:hAnsiTheme="majorBidi" w:cstheme="majorBidi"/>
          <w:color w:val="FF0000"/>
          <w:sz w:val="24"/>
          <w:szCs w:val="24"/>
        </w:rPr>
        <w:t>Researcher 2</w:t>
      </w:r>
      <w:r>
        <w:rPr>
          <w:rFonts w:asciiTheme="majorBidi" w:hAnsiTheme="majorBidi" w:cstheme="majorBidi"/>
          <w:sz w:val="24"/>
          <w:szCs w:val="24"/>
        </w:rPr>
        <w:t xml:space="preserve"> will verify that the center of the coil (Philips label) is aligned with the ink mark on the lateral portion of the subject’s thigh.</w:t>
      </w:r>
    </w:p>
    <w:p w14:paraId="5F22F920" w14:textId="77777777" w:rsidR="002B2450" w:rsidRDefault="002B2450" w:rsidP="002B2450">
      <w:pPr>
        <w:pStyle w:val="ListParagraph"/>
        <w:numPr>
          <w:ilvl w:val="0"/>
          <w:numId w:val="7"/>
        </w:numPr>
        <w:rPr>
          <w:rFonts w:asciiTheme="majorBidi" w:hAnsiTheme="majorBidi" w:cstheme="majorBidi"/>
          <w:sz w:val="24"/>
          <w:szCs w:val="24"/>
        </w:rPr>
      </w:pPr>
      <w:r w:rsidRPr="002B2450">
        <w:rPr>
          <w:rFonts w:asciiTheme="majorBidi" w:hAnsiTheme="majorBidi" w:cstheme="majorBidi"/>
          <w:color w:val="0070C0"/>
          <w:sz w:val="24"/>
          <w:szCs w:val="24"/>
        </w:rPr>
        <w:t>Researcher 1</w:t>
      </w:r>
      <w:r w:rsidR="00B374E4">
        <w:rPr>
          <w:rFonts w:asciiTheme="majorBidi" w:hAnsiTheme="majorBidi" w:cstheme="majorBidi"/>
          <w:color w:val="0070C0"/>
          <w:sz w:val="24"/>
          <w:szCs w:val="24"/>
        </w:rPr>
        <w:t xml:space="preserve"> </w:t>
      </w:r>
      <w:r>
        <w:rPr>
          <w:rFonts w:asciiTheme="majorBidi" w:hAnsiTheme="majorBidi" w:cstheme="majorBidi"/>
          <w:sz w:val="24"/>
          <w:szCs w:val="24"/>
        </w:rPr>
        <w:t xml:space="preserve">will instruct </w:t>
      </w:r>
      <w:r w:rsidRPr="005B52A9">
        <w:rPr>
          <w:rFonts w:asciiTheme="majorBidi" w:hAnsiTheme="majorBidi" w:cstheme="majorBidi"/>
          <w:sz w:val="24"/>
          <w:szCs w:val="24"/>
        </w:rPr>
        <w:t>the subject</w:t>
      </w:r>
      <w:r>
        <w:rPr>
          <w:rFonts w:asciiTheme="majorBidi" w:hAnsiTheme="majorBidi" w:cstheme="majorBidi"/>
          <w:sz w:val="24"/>
          <w:szCs w:val="24"/>
        </w:rPr>
        <w:t xml:space="preserve"> to</w:t>
      </w:r>
      <w:r w:rsidRPr="005B52A9">
        <w:rPr>
          <w:rFonts w:asciiTheme="majorBidi" w:hAnsiTheme="majorBidi" w:cstheme="majorBidi"/>
          <w:sz w:val="24"/>
          <w:szCs w:val="24"/>
        </w:rPr>
        <w:t xml:space="preserve"> raise their non-exercising leg up and out to the side while </w:t>
      </w:r>
      <w:r w:rsidRPr="005B52A9">
        <w:rPr>
          <w:rFonts w:asciiTheme="majorBidi" w:hAnsiTheme="majorBidi" w:cstheme="majorBidi"/>
          <w:color w:val="FF0000"/>
          <w:sz w:val="24"/>
          <w:szCs w:val="24"/>
        </w:rPr>
        <w:t>Researcher 2</w:t>
      </w:r>
      <w:r w:rsidRPr="005B52A9">
        <w:rPr>
          <w:rFonts w:asciiTheme="majorBidi" w:hAnsiTheme="majorBidi" w:cstheme="majorBidi"/>
          <w:sz w:val="24"/>
          <w:szCs w:val="24"/>
        </w:rPr>
        <w:t xml:space="preserve"> adjust</w:t>
      </w:r>
      <w:r>
        <w:rPr>
          <w:rFonts w:asciiTheme="majorBidi" w:hAnsiTheme="majorBidi" w:cstheme="majorBidi"/>
          <w:sz w:val="24"/>
          <w:szCs w:val="24"/>
        </w:rPr>
        <w:t>s</w:t>
      </w:r>
      <w:r w:rsidRPr="005B52A9">
        <w:rPr>
          <w:rFonts w:asciiTheme="majorBidi" w:hAnsiTheme="majorBidi" w:cstheme="majorBidi"/>
          <w:sz w:val="24"/>
          <w:szCs w:val="24"/>
        </w:rPr>
        <w:t xml:space="preserve"> and confirm</w:t>
      </w:r>
      <w:r>
        <w:rPr>
          <w:rFonts w:asciiTheme="majorBidi" w:hAnsiTheme="majorBidi" w:cstheme="majorBidi"/>
          <w:sz w:val="24"/>
          <w:szCs w:val="24"/>
        </w:rPr>
        <w:t>s</w:t>
      </w:r>
      <w:r w:rsidRPr="005B52A9">
        <w:rPr>
          <w:rFonts w:asciiTheme="majorBidi" w:hAnsiTheme="majorBidi" w:cstheme="majorBidi"/>
          <w:sz w:val="24"/>
          <w:szCs w:val="24"/>
        </w:rPr>
        <w:t xml:space="preserve"> coil placement.</w:t>
      </w:r>
      <w:r>
        <w:rPr>
          <w:rFonts w:asciiTheme="majorBidi" w:hAnsiTheme="majorBidi" w:cstheme="majorBidi"/>
          <w:sz w:val="24"/>
          <w:szCs w:val="24"/>
        </w:rPr>
        <w:t xml:space="preserve"> </w:t>
      </w:r>
      <w:r w:rsidR="00B374E4" w:rsidRPr="005B52A9">
        <w:rPr>
          <w:rFonts w:asciiTheme="majorBidi" w:hAnsiTheme="majorBidi" w:cstheme="majorBidi"/>
          <w:color w:val="FF0000"/>
          <w:sz w:val="24"/>
          <w:szCs w:val="24"/>
        </w:rPr>
        <w:t>Researcher 2</w:t>
      </w:r>
      <w:r w:rsidR="00B374E4" w:rsidRPr="005B52A9">
        <w:rPr>
          <w:rFonts w:asciiTheme="majorBidi" w:hAnsiTheme="majorBidi" w:cstheme="majorBidi"/>
          <w:sz w:val="24"/>
          <w:szCs w:val="24"/>
        </w:rPr>
        <w:t xml:space="preserve"> </w:t>
      </w:r>
      <w:r w:rsidR="00B374E4">
        <w:rPr>
          <w:rFonts w:asciiTheme="majorBidi" w:hAnsiTheme="majorBidi" w:cstheme="majorBidi"/>
          <w:sz w:val="24"/>
          <w:szCs w:val="24"/>
        </w:rPr>
        <w:t>w</w:t>
      </w:r>
      <w:r>
        <w:rPr>
          <w:rFonts w:asciiTheme="majorBidi" w:hAnsiTheme="majorBidi" w:cstheme="majorBidi"/>
          <w:sz w:val="24"/>
          <w:szCs w:val="24"/>
        </w:rPr>
        <w:t>rap</w:t>
      </w:r>
      <w:r w:rsidR="00B374E4">
        <w:rPr>
          <w:rFonts w:asciiTheme="majorBidi" w:hAnsiTheme="majorBidi" w:cstheme="majorBidi"/>
          <w:sz w:val="24"/>
          <w:szCs w:val="24"/>
        </w:rPr>
        <w:t>s</w:t>
      </w:r>
      <w:r>
        <w:rPr>
          <w:rFonts w:asciiTheme="majorBidi" w:hAnsiTheme="majorBidi" w:cstheme="majorBidi"/>
          <w:sz w:val="24"/>
          <w:szCs w:val="24"/>
        </w:rPr>
        <w:t xml:space="preserve"> the coil pad over both the subject’s thighs and secure</w:t>
      </w:r>
      <w:r w:rsidR="00B374E4">
        <w:rPr>
          <w:rFonts w:asciiTheme="majorBidi" w:hAnsiTheme="majorBidi" w:cstheme="majorBidi"/>
          <w:sz w:val="24"/>
          <w:szCs w:val="24"/>
        </w:rPr>
        <w:t>s</w:t>
      </w:r>
      <w:r>
        <w:rPr>
          <w:rFonts w:asciiTheme="majorBidi" w:hAnsiTheme="majorBidi" w:cstheme="majorBidi"/>
          <w:sz w:val="24"/>
          <w:szCs w:val="24"/>
        </w:rPr>
        <w:t xml:space="preserve"> it with the Velcro closure.</w:t>
      </w:r>
    </w:p>
    <w:p w14:paraId="5BBC35BD" w14:textId="77777777" w:rsidR="002B2450" w:rsidRDefault="002B2450" w:rsidP="002B2450">
      <w:pPr>
        <w:pStyle w:val="ListParagraph"/>
        <w:numPr>
          <w:ilvl w:val="0"/>
          <w:numId w:val="7"/>
        </w:numPr>
        <w:rPr>
          <w:rFonts w:asciiTheme="majorBidi" w:hAnsiTheme="majorBidi" w:cstheme="majorBidi"/>
          <w:sz w:val="24"/>
          <w:szCs w:val="24"/>
        </w:rPr>
      </w:pPr>
      <w:r w:rsidRPr="005B52A9">
        <w:rPr>
          <w:rFonts w:asciiTheme="majorBidi" w:hAnsiTheme="majorBidi" w:cstheme="majorBidi"/>
          <w:color w:val="FF0000"/>
          <w:sz w:val="24"/>
          <w:szCs w:val="24"/>
        </w:rPr>
        <w:t>Researcher 2</w:t>
      </w:r>
      <w:r w:rsidRPr="005B52A9">
        <w:rPr>
          <w:rFonts w:asciiTheme="majorBidi" w:hAnsiTheme="majorBidi" w:cstheme="majorBidi"/>
          <w:sz w:val="24"/>
          <w:szCs w:val="24"/>
        </w:rPr>
        <w:t xml:space="preserve"> </w:t>
      </w:r>
      <w:r>
        <w:rPr>
          <w:rFonts w:asciiTheme="majorBidi" w:hAnsiTheme="majorBidi" w:cstheme="majorBidi"/>
          <w:sz w:val="24"/>
          <w:szCs w:val="24"/>
        </w:rPr>
        <w:t>will a</w:t>
      </w:r>
      <w:r w:rsidRPr="001F7C64">
        <w:rPr>
          <w:rFonts w:asciiTheme="majorBidi" w:hAnsiTheme="majorBidi" w:cstheme="majorBidi"/>
          <w:sz w:val="24"/>
          <w:szCs w:val="24"/>
        </w:rPr>
        <w:t>pply thigh strap</w:t>
      </w:r>
      <w:r>
        <w:rPr>
          <w:rFonts w:asciiTheme="majorBidi" w:hAnsiTheme="majorBidi" w:cstheme="majorBidi"/>
          <w:sz w:val="24"/>
          <w:szCs w:val="24"/>
        </w:rPr>
        <w:t xml:space="preserve"> over both thighs aligned with the seam of the coil pad.</w:t>
      </w:r>
    </w:p>
    <w:p w14:paraId="5E6669D3" w14:textId="77777777" w:rsidR="002B2450" w:rsidRPr="00BD11BD" w:rsidRDefault="002B2450" w:rsidP="002B2450">
      <w:pPr>
        <w:pStyle w:val="ListParagraph"/>
        <w:numPr>
          <w:ilvl w:val="0"/>
          <w:numId w:val="7"/>
        </w:numPr>
        <w:spacing w:before="100" w:beforeAutospacing="1" w:after="100" w:afterAutospacing="1" w:line="240" w:lineRule="auto"/>
        <w:rPr>
          <w:rFonts w:asciiTheme="majorBidi" w:eastAsia="Times New Roman" w:hAnsiTheme="majorBidi" w:cstheme="majorBidi"/>
          <w:color w:val="000000"/>
          <w:sz w:val="24"/>
          <w:szCs w:val="24"/>
          <w:lang w:bidi="he-IL"/>
        </w:rPr>
      </w:pPr>
      <w:r w:rsidRPr="005B52A9">
        <w:rPr>
          <w:rFonts w:asciiTheme="majorBidi" w:hAnsiTheme="majorBidi" w:cstheme="majorBidi"/>
          <w:color w:val="FF0000"/>
          <w:sz w:val="24"/>
          <w:szCs w:val="24"/>
        </w:rPr>
        <w:t>Researcher 2</w:t>
      </w:r>
      <w:r>
        <w:rPr>
          <w:rFonts w:asciiTheme="majorBidi" w:hAnsiTheme="majorBidi" w:cstheme="majorBidi"/>
          <w:sz w:val="24"/>
          <w:szCs w:val="24"/>
        </w:rPr>
        <w:t xml:space="preserve"> will palpate the subject’s hips and find the posterior iliac spine on each side of the spinal column. Apply the hip strap over the hips at this anatomical mark.</w:t>
      </w:r>
    </w:p>
    <w:p w14:paraId="19F6BF83" w14:textId="77777777" w:rsidR="00BF4D11" w:rsidRPr="001F7C64" w:rsidRDefault="002B2450" w:rsidP="00BF4D11">
      <w:pPr>
        <w:pStyle w:val="ListParagraph"/>
        <w:numPr>
          <w:ilvl w:val="0"/>
          <w:numId w:val="7"/>
        </w:numPr>
        <w:rPr>
          <w:rFonts w:asciiTheme="majorBidi" w:hAnsiTheme="majorBidi" w:cstheme="majorBidi"/>
          <w:sz w:val="24"/>
          <w:szCs w:val="24"/>
        </w:rPr>
      </w:pPr>
      <w:r w:rsidRPr="002B2450">
        <w:rPr>
          <w:rFonts w:asciiTheme="majorBidi" w:hAnsiTheme="majorBidi" w:cstheme="majorBidi"/>
          <w:color w:val="FF0000"/>
          <w:sz w:val="24"/>
          <w:szCs w:val="24"/>
        </w:rPr>
        <w:t xml:space="preserve">Researcher 2 </w:t>
      </w:r>
      <w:r>
        <w:rPr>
          <w:rFonts w:asciiTheme="majorBidi" w:hAnsiTheme="majorBidi" w:cstheme="majorBidi"/>
          <w:sz w:val="24"/>
          <w:szCs w:val="24"/>
        </w:rPr>
        <w:t>will</w:t>
      </w:r>
      <w:r w:rsidRPr="00B5182C">
        <w:rPr>
          <w:rFonts w:asciiTheme="majorBidi" w:hAnsiTheme="majorBidi" w:cstheme="majorBidi"/>
          <w:sz w:val="24"/>
          <w:szCs w:val="24"/>
        </w:rPr>
        <w:t xml:space="preserve"> </w:t>
      </w:r>
      <w:r>
        <w:rPr>
          <w:rFonts w:asciiTheme="majorBidi" w:hAnsiTheme="majorBidi" w:cstheme="majorBidi"/>
          <w:sz w:val="24"/>
          <w:szCs w:val="24"/>
        </w:rPr>
        <w:t>explain and p</w:t>
      </w:r>
      <w:r w:rsidR="00BF4D11" w:rsidRPr="001F7C64">
        <w:rPr>
          <w:rFonts w:asciiTheme="majorBidi" w:hAnsiTheme="majorBidi" w:cstheme="majorBidi"/>
          <w:sz w:val="24"/>
          <w:szCs w:val="24"/>
        </w:rPr>
        <w:t>ractice breathing pattern</w:t>
      </w:r>
      <w:r w:rsidR="005E5C2D">
        <w:rPr>
          <w:rFonts w:asciiTheme="majorBidi" w:hAnsiTheme="majorBidi" w:cstheme="majorBidi"/>
          <w:sz w:val="24"/>
          <w:szCs w:val="24"/>
        </w:rPr>
        <w:t>. 3-2-1 (inhale)</w:t>
      </w:r>
      <w:r>
        <w:rPr>
          <w:rFonts w:asciiTheme="majorBidi" w:hAnsiTheme="majorBidi" w:cstheme="majorBidi"/>
          <w:sz w:val="24"/>
          <w:szCs w:val="24"/>
        </w:rPr>
        <w:t xml:space="preserve"> contract (exhale)</w:t>
      </w:r>
    </w:p>
    <w:p w14:paraId="2A1DC1BC" w14:textId="77777777" w:rsidR="00BA59B3" w:rsidRDefault="00B374E4" w:rsidP="00B374E4">
      <w:pPr>
        <w:pStyle w:val="ListParagraph"/>
        <w:numPr>
          <w:ilvl w:val="0"/>
          <w:numId w:val="7"/>
        </w:numPr>
        <w:rPr>
          <w:rFonts w:asciiTheme="majorBidi" w:hAnsiTheme="majorBidi" w:cstheme="majorBidi"/>
          <w:sz w:val="24"/>
          <w:szCs w:val="24"/>
        </w:rPr>
      </w:pPr>
      <w:r w:rsidRPr="002B2450">
        <w:rPr>
          <w:rFonts w:asciiTheme="majorBidi" w:hAnsiTheme="majorBidi" w:cstheme="majorBidi"/>
          <w:color w:val="0070C0"/>
          <w:sz w:val="24"/>
          <w:szCs w:val="24"/>
        </w:rPr>
        <w:t>Researcher 1</w:t>
      </w:r>
      <w:r>
        <w:rPr>
          <w:rFonts w:asciiTheme="majorBidi" w:hAnsiTheme="majorBidi" w:cstheme="majorBidi"/>
          <w:color w:val="0070C0"/>
          <w:sz w:val="24"/>
          <w:szCs w:val="24"/>
        </w:rPr>
        <w:t xml:space="preserve"> </w:t>
      </w:r>
      <w:r>
        <w:rPr>
          <w:rFonts w:asciiTheme="majorBidi" w:hAnsiTheme="majorBidi" w:cstheme="majorBidi"/>
          <w:sz w:val="24"/>
          <w:szCs w:val="24"/>
        </w:rPr>
        <w:t>will b</w:t>
      </w:r>
      <w:r w:rsidR="00BA59B3">
        <w:rPr>
          <w:rFonts w:asciiTheme="majorBidi" w:hAnsiTheme="majorBidi" w:cstheme="majorBidi"/>
          <w:sz w:val="24"/>
          <w:szCs w:val="24"/>
        </w:rPr>
        <w:t>riefly explain the maximal contraction procedure including breathing, and contraction duration.</w:t>
      </w:r>
    </w:p>
    <w:p w14:paraId="529E052A" w14:textId="77777777" w:rsidR="00BF4D11" w:rsidRPr="001F7C64" w:rsidRDefault="00B374E4" w:rsidP="00BF4D11">
      <w:pPr>
        <w:pStyle w:val="ListParagraph"/>
        <w:numPr>
          <w:ilvl w:val="0"/>
          <w:numId w:val="7"/>
        </w:numPr>
        <w:rPr>
          <w:rFonts w:asciiTheme="majorBidi" w:hAnsiTheme="majorBidi" w:cstheme="majorBidi"/>
          <w:sz w:val="24"/>
          <w:szCs w:val="24"/>
        </w:rPr>
      </w:pPr>
      <w:r>
        <w:rPr>
          <w:rFonts w:asciiTheme="majorBidi" w:hAnsiTheme="majorBidi" w:cstheme="majorBidi"/>
          <w:sz w:val="24"/>
          <w:szCs w:val="24"/>
        </w:rPr>
        <w:t>The subject will t</w:t>
      </w:r>
      <w:r w:rsidR="00BF4D11" w:rsidRPr="001F7C64">
        <w:rPr>
          <w:rFonts w:asciiTheme="majorBidi" w:hAnsiTheme="majorBidi" w:cstheme="majorBidi"/>
          <w:sz w:val="24"/>
          <w:szCs w:val="24"/>
        </w:rPr>
        <w:t xml:space="preserve">ry </w:t>
      </w:r>
      <w:r>
        <w:rPr>
          <w:rFonts w:asciiTheme="majorBidi" w:hAnsiTheme="majorBidi" w:cstheme="majorBidi"/>
          <w:sz w:val="24"/>
          <w:szCs w:val="24"/>
        </w:rPr>
        <w:t xml:space="preserve">a </w:t>
      </w:r>
      <w:r w:rsidR="00BF4D11" w:rsidRPr="001F7C64">
        <w:rPr>
          <w:rFonts w:asciiTheme="majorBidi" w:hAnsiTheme="majorBidi" w:cstheme="majorBidi"/>
          <w:sz w:val="24"/>
          <w:szCs w:val="24"/>
        </w:rPr>
        <w:t>“hard and fast” contraction. Repeat as necessary to assess maximal movement. No visual feedback</w:t>
      </w:r>
      <w:r w:rsidR="00BA59B3">
        <w:rPr>
          <w:rFonts w:asciiTheme="majorBidi" w:hAnsiTheme="majorBidi" w:cstheme="majorBidi"/>
          <w:sz w:val="24"/>
          <w:szCs w:val="24"/>
        </w:rPr>
        <w:t>.</w:t>
      </w:r>
      <w:r w:rsidR="00BF4D11" w:rsidRPr="001F7C64">
        <w:rPr>
          <w:rFonts w:asciiTheme="majorBidi" w:hAnsiTheme="majorBidi" w:cstheme="majorBidi"/>
          <w:sz w:val="24"/>
          <w:szCs w:val="24"/>
        </w:rPr>
        <w:t xml:space="preserve"> </w:t>
      </w:r>
    </w:p>
    <w:p w14:paraId="1338FB1F" w14:textId="77777777" w:rsidR="00BF4D11" w:rsidRPr="001F7C64" w:rsidRDefault="00B374E4" w:rsidP="00B374E4">
      <w:pPr>
        <w:pStyle w:val="ListParagraph"/>
        <w:numPr>
          <w:ilvl w:val="0"/>
          <w:numId w:val="7"/>
        </w:numPr>
        <w:rPr>
          <w:rFonts w:asciiTheme="majorBidi" w:hAnsiTheme="majorBidi" w:cstheme="majorBidi"/>
          <w:sz w:val="24"/>
          <w:szCs w:val="24"/>
        </w:rPr>
      </w:pPr>
      <w:r w:rsidRPr="002B2450">
        <w:rPr>
          <w:rFonts w:asciiTheme="majorBidi" w:hAnsiTheme="majorBidi" w:cstheme="majorBidi"/>
          <w:color w:val="0070C0"/>
          <w:sz w:val="24"/>
          <w:szCs w:val="24"/>
        </w:rPr>
        <w:t>Researcher 1</w:t>
      </w:r>
      <w:r>
        <w:rPr>
          <w:rFonts w:asciiTheme="majorBidi" w:hAnsiTheme="majorBidi" w:cstheme="majorBidi"/>
          <w:color w:val="0070C0"/>
          <w:sz w:val="24"/>
          <w:szCs w:val="24"/>
        </w:rPr>
        <w:t xml:space="preserve"> </w:t>
      </w:r>
      <w:r>
        <w:rPr>
          <w:rFonts w:asciiTheme="majorBidi" w:hAnsiTheme="majorBidi" w:cstheme="majorBidi"/>
          <w:sz w:val="24"/>
          <w:szCs w:val="24"/>
        </w:rPr>
        <w:t>will</w:t>
      </w:r>
      <w:r w:rsidRPr="001F7C64">
        <w:rPr>
          <w:rFonts w:asciiTheme="majorBidi" w:hAnsiTheme="majorBidi" w:cstheme="majorBidi"/>
          <w:sz w:val="24"/>
          <w:szCs w:val="24"/>
        </w:rPr>
        <w:t xml:space="preserve"> </w:t>
      </w:r>
      <w:r>
        <w:rPr>
          <w:rFonts w:asciiTheme="majorBidi" w:hAnsiTheme="majorBidi" w:cstheme="majorBidi"/>
          <w:sz w:val="24"/>
          <w:szCs w:val="24"/>
        </w:rPr>
        <w:t>c</w:t>
      </w:r>
      <w:r w:rsidR="00BF4D11" w:rsidRPr="001F7C64">
        <w:rPr>
          <w:rFonts w:asciiTheme="majorBidi" w:hAnsiTheme="majorBidi" w:cstheme="majorBidi"/>
          <w:sz w:val="24"/>
          <w:szCs w:val="24"/>
        </w:rPr>
        <w:t>orrect form</w:t>
      </w:r>
      <w:r w:rsidR="00BA59B3">
        <w:rPr>
          <w:rFonts w:asciiTheme="majorBidi" w:hAnsiTheme="majorBidi" w:cstheme="majorBidi"/>
          <w:sz w:val="24"/>
          <w:szCs w:val="24"/>
        </w:rPr>
        <w:t xml:space="preserve"> to minimize raising hips and/or thighs off the table.</w:t>
      </w:r>
    </w:p>
    <w:p w14:paraId="0C068618" w14:textId="77777777" w:rsidR="00BF4D11" w:rsidRPr="001F7C64" w:rsidRDefault="00B374E4" w:rsidP="00B374E4">
      <w:pPr>
        <w:pStyle w:val="ListParagraph"/>
        <w:numPr>
          <w:ilvl w:val="0"/>
          <w:numId w:val="7"/>
        </w:numPr>
        <w:rPr>
          <w:rFonts w:asciiTheme="majorBidi" w:hAnsiTheme="majorBidi" w:cstheme="majorBidi"/>
          <w:sz w:val="24"/>
          <w:szCs w:val="24"/>
        </w:rPr>
      </w:pPr>
      <w:r w:rsidRPr="002B2450">
        <w:rPr>
          <w:rFonts w:asciiTheme="majorBidi" w:hAnsiTheme="majorBidi" w:cstheme="majorBidi"/>
          <w:color w:val="0070C0"/>
          <w:sz w:val="24"/>
          <w:szCs w:val="24"/>
        </w:rPr>
        <w:t>Researcher 1</w:t>
      </w:r>
      <w:r>
        <w:rPr>
          <w:rFonts w:asciiTheme="majorBidi" w:hAnsiTheme="majorBidi" w:cstheme="majorBidi"/>
          <w:color w:val="0070C0"/>
          <w:sz w:val="24"/>
          <w:szCs w:val="24"/>
        </w:rPr>
        <w:t xml:space="preserve"> </w:t>
      </w:r>
      <w:r>
        <w:rPr>
          <w:rFonts w:asciiTheme="majorBidi" w:hAnsiTheme="majorBidi" w:cstheme="majorBidi"/>
          <w:sz w:val="24"/>
          <w:szCs w:val="24"/>
        </w:rPr>
        <w:t>will</w:t>
      </w:r>
      <w:r w:rsidRPr="001F7C64">
        <w:rPr>
          <w:rFonts w:asciiTheme="majorBidi" w:hAnsiTheme="majorBidi" w:cstheme="majorBidi"/>
          <w:sz w:val="24"/>
          <w:szCs w:val="24"/>
        </w:rPr>
        <w:t xml:space="preserve"> </w:t>
      </w:r>
      <w:r>
        <w:rPr>
          <w:rFonts w:asciiTheme="majorBidi" w:hAnsiTheme="majorBidi" w:cstheme="majorBidi"/>
          <w:sz w:val="24"/>
          <w:szCs w:val="24"/>
        </w:rPr>
        <w:t xml:space="preserve">measure contraction force with the read MVC application and </w:t>
      </w:r>
      <w:r w:rsidR="00BF4D11" w:rsidRPr="001F7C64">
        <w:rPr>
          <w:rFonts w:asciiTheme="majorBidi" w:hAnsiTheme="majorBidi" w:cstheme="majorBidi"/>
          <w:sz w:val="24"/>
          <w:szCs w:val="24"/>
        </w:rPr>
        <w:t>determine target line placement for MVC</w:t>
      </w:r>
      <w:r>
        <w:rPr>
          <w:rFonts w:asciiTheme="majorBidi" w:hAnsiTheme="majorBidi" w:cstheme="majorBidi"/>
          <w:sz w:val="24"/>
          <w:szCs w:val="24"/>
        </w:rPr>
        <w:t>.</w:t>
      </w:r>
      <w:r w:rsidR="00BF4D11" w:rsidRPr="001F7C64">
        <w:rPr>
          <w:rFonts w:asciiTheme="majorBidi" w:hAnsiTheme="majorBidi" w:cstheme="majorBidi"/>
          <w:sz w:val="24"/>
          <w:szCs w:val="24"/>
        </w:rPr>
        <w:t xml:space="preserve"> </w:t>
      </w:r>
    </w:p>
    <w:p w14:paraId="7152F22D" w14:textId="77777777" w:rsidR="00BF4D11" w:rsidRPr="001F7C64" w:rsidRDefault="00B374E4" w:rsidP="00B374E4">
      <w:pPr>
        <w:pStyle w:val="ListParagraph"/>
        <w:numPr>
          <w:ilvl w:val="0"/>
          <w:numId w:val="7"/>
        </w:numPr>
        <w:rPr>
          <w:rFonts w:asciiTheme="majorBidi" w:hAnsiTheme="majorBidi" w:cstheme="majorBidi"/>
          <w:sz w:val="24"/>
          <w:szCs w:val="24"/>
        </w:rPr>
      </w:pPr>
      <w:r>
        <w:rPr>
          <w:rFonts w:asciiTheme="majorBidi" w:hAnsiTheme="majorBidi" w:cstheme="majorBidi"/>
          <w:sz w:val="24"/>
          <w:szCs w:val="24"/>
        </w:rPr>
        <w:t>The subject will p</w:t>
      </w:r>
      <w:r w:rsidR="00BF4D11" w:rsidRPr="001F7C64">
        <w:rPr>
          <w:rFonts w:asciiTheme="majorBidi" w:hAnsiTheme="majorBidi" w:cstheme="majorBidi"/>
          <w:sz w:val="24"/>
          <w:szCs w:val="24"/>
        </w:rPr>
        <w:t xml:space="preserve">erform MVC contractions with visual feedback; </w:t>
      </w:r>
      <w:r w:rsidRPr="002B2450">
        <w:rPr>
          <w:rFonts w:asciiTheme="majorBidi" w:hAnsiTheme="majorBidi" w:cstheme="majorBidi"/>
          <w:color w:val="0070C0"/>
          <w:sz w:val="24"/>
          <w:szCs w:val="24"/>
        </w:rPr>
        <w:t>Researcher 1</w:t>
      </w:r>
      <w:r>
        <w:rPr>
          <w:rFonts w:asciiTheme="majorBidi" w:hAnsiTheme="majorBidi" w:cstheme="majorBidi"/>
          <w:color w:val="0070C0"/>
          <w:sz w:val="24"/>
          <w:szCs w:val="24"/>
        </w:rPr>
        <w:t xml:space="preserve"> </w:t>
      </w:r>
      <w:r>
        <w:rPr>
          <w:rFonts w:asciiTheme="majorBidi" w:hAnsiTheme="majorBidi" w:cstheme="majorBidi"/>
          <w:sz w:val="24"/>
          <w:szCs w:val="24"/>
        </w:rPr>
        <w:t>will</w:t>
      </w:r>
      <w:r w:rsidRPr="001F7C64">
        <w:rPr>
          <w:rFonts w:asciiTheme="majorBidi" w:hAnsiTheme="majorBidi" w:cstheme="majorBidi"/>
          <w:sz w:val="24"/>
          <w:szCs w:val="24"/>
        </w:rPr>
        <w:t xml:space="preserve"> </w:t>
      </w:r>
      <w:r w:rsidR="00BF4D11" w:rsidRPr="001F7C64">
        <w:rPr>
          <w:rFonts w:asciiTheme="majorBidi" w:hAnsiTheme="majorBidi" w:cstheme="majorBidi"/>
          <w:sz w:val="24"/>
          <w:szCs w:val="24"/>
        </w:rPr>
        <w:t xml:space="preserve">adjust </w:t>
      </w:r>
      <w:r>
        <w:rPr>
          <w:rFonts w:asciiTheme="majorBidi" w:hAnsiTheme="majorBidi" w:cstheme="majorBidi"/>
          <w:sz w:val="24"/>
          <w:szCs w:val="24"/>
        </w:rPr>
        <w:t xml:space="preserve">the </w:t>
      </w:r>
      <w:r w:rsidR="00BF4D11" w:rsidRPr="001F7C64">
        <w:rPr>
          <w:rFonts w:asciiTheme="majorBidi" w:hAnsiTheme="majorBidi" w:cstheme="majorBidi"/>
          <w:sz w:val="24"/>
          <w:szCs w:val="24"/>
        </w:rPr>
        <w:t xml:space="preserve">target line upward </w:t>
      </w:r>
      <w:r>
        <w:rPr>
          <w:rFonts w:asciiTheme="majorBidi" w:hAnsiTheme="majorBidi" w:cstheme="majorBidi"/>
          <w:sz w:val="24"/>
          <w:szCs w:val="24"/>
        </w:rPr>
        <w:t xml:space="preserve">during successive trials </w:t>
      </w:r>
      <w:r w:rsidR="00BF4D11" w:rsidRPr="001F7C64">
        <w:rPr>
          <w:rFonts w:asciiTheme="majorBidi" w:hAnsiTheme="majorBidi" w:cstheme="majorBidi"/>
          <w:sz w:val="24"/>
          <w:szCs w:val="24"/>
        </w:rPr>
        <w:t>until force plateaus</w:t>
      </w:r>
      <w:r>
        <w:rPr>
          <w:rFonts w:asciiTheme="majorBidi" w:hAnsiTheme="majorBidi" w:cstheme="majorBidi"/>
          <w:sz w:val="24"/>
          <w:szCs w:val="24"/>
        </w:rPr>
        <w:t>.</w:t>
      </w:r>
    </w:p>
    <w:p w14:paraId="16218FAD" w14:textId="77777777" w:rsidR="005E5C2D" w:rsidRDefault="00BF4D11" w:rsidP="005E5C2D">
      <w:pPr>
        <w:pStyle w:val="ListParagraph"/>
        <w:numPr>
          <w:ilvl w:val="0"/>
          <w:numId w:val="7"/>
        </w:numPr>
        <w:rPr>
          <w:rFonts w:asciiTheme="majorBidi" w:hAnsiTheme="majorBidi" w:cstheme="majorBidi"/>
          <w:sz w:val="24"/>
          <w:szCs w:val="24"/>
        </w:rPr>
      </w:pPr>
      <w:r w:rsidRPr="001F7C64">
        <w:rPr>
          <w:rFonts w:asciiTheme="majorBidi" w:hAnsiTheme="majorBidi" w:cstheme="majorBidi"/>
          <w:sz w:val="24"/>
          <w:szCs w:val="24"/>
        </w:rPr>
        <w:t>Perform MVC contractions until 2 agree within 5%. Provide 3 min rest between these.</w:t>
      </w:r>
      <w:r w:rsidR="005E5C2D">
        <w:rPr>
          <w:rFonts w:asciiTheme="majorBidi" w:hAnsiTheme="majorBidi" w:cstheme="majorBidi"/>
          <w:sz w:val="24"/>
          <w:szCs w:val="24"/>
        </w:rPr>
        <w:t xml:space="preserve"> </w:t>
      </w:r>
    </w:p>
    <w:p w14:paraId="2091A5E8" w14:textId="77777777" w:rsidR="00BF4D11" w:rsidRDefault="00B374E4" w:rsidP="00B374E4">
      <w:pPr>
        <w:pStyle w:val="ListParagraph"/>
        <w:numPr>
          <w:ilvl w:val="0"/>
          <w:numId w:val="7"/>
        </w:numPr>
        <w:rPr>
          <w:rFonts w:asciiTheme="majorBidi" w:hAnsiTheme="majorBidi" w:cstheme="majorBidi"/>
          <w:sz w:val="24"/>
          <w:szCs w:val="24"/>
        </w:rPr>
      </w:pPr>
      <w:r w:rsidRPr="002B2450">
        <w:rPr>
          <w:rFonts w:asciiTheme="majorBidi" w:hAnsiTheme="majorBidi" w:cstheme="majorBidi"/>
          <w:color w:val="0070C0"/>
          <w:sz w:val="24"/>
          <w:szCs w:val="24"/>
        </w:rPr>
        <w:t>Researcher 1</w:t>
      </w:r>
      <w:r>
        <w:rPr>
          <w:rFonts w:asciiTheme="majorBidi" w:hAnsiTheme="majorBidi" w:cstheme="majorBidi"/>
          <w:color w:val="0070C0"/>
          <w:sz w:val="24"/>
          <w:szCs w:val="24"/>
        </w:rPr>
        <w:t xml:space="preserve"> </w:t>
      </w:r>
      <w:r>
        <w:rPr>
          <w:rFonts w:asciiTheme="majorBidi" w:hAnsiTheme="majorBidi" w:cstheme="majorBidi"/>
          <w:sz w:val="24"/>
          <w:szCs w:val="24"/>
        </w:rPr>
        <w:t>will</w:t>
      </w:r>
      <w:r w:rsidRPr="001F7C64">
        <w:rPr>
          <w:rFonts w:asciiTheme="majorBidi" w:hAnsiTheme="majorBidi" w:cstheme="majorBidi"/>
          <w:sz w:val="24"/>
          <w:szCs w:val="24"/>
        </w:rPr>
        <w:t xml:space="preserve"> </w:t>
      </w:r>
      <w:r>
        <w:rPr>
          <w:rFonts w:asciiTheme="majorBidi" w:hAnsiTheme="majorBidi" w:cstheme="majorBidi"/>
          <w:sz w:val="24"/>
          <w:szCs w:val="24"/>
        </w:rPr>
        <w:t>u</w:t>
      </w:r>
      <w:r w:rsidR="00BF4D11" w:rsidRPr="005E5C2D">
        <w:rPr>
          <w:rFonts w:asciiTheme="majorBidi" w:hAnsiTheme="majorBidi" w:cstheme="majorBidi"/>
          <w:sz w:val="24"/>
          <w:szCs w:val="24"/>
        </w:rPr>
        <w:t xml:space="preserve">se </w:t>
      </w:r>
      <w:r>
        <w:rPr>
          <w:rFonts w:asciiTheme="majorBidi" w:hAnsiTheme="majorBidi" w:cstheme="majorBidi"/>
          <w:sz w:val="24"/>
          <w:szCs w:val="24"/>
        </w:rPr>
        <w:t xml:space="preserve">the </w:t>
      </w:r>
      <w:r w:rsidR="00BF4D11" w:rsidRPr="005E5C2D">
        <w:rPr>
          <w:rFonts w:asciiTheme="majorBidi" w:hAnsiTheme="majorBidi" w:cstheme="majorBidi"/>
          <w:sz w:val="24"/>
          <w:szCs w:val="24"/>
        </w:rPr>
        <w:t>greatest force of 2 accepted measurement trials as MVC</w:t>
      </w:r>
      <w:r w:rsidR="005E5C2D">
        <w:rPr>
          <w:rFonts w:asciiTheme="majorBidi" w:hAnsiTheme="majorBidi" w:cstheme="majorBidi"/>
          <w:sz w:val="24"/>
          <w:szCs w:val="24"/>
        </w:rPr>
        <w:t>.</w:t>
      </w:r>
      <w:commentRangeEnd w:id="95"/>
      <w:r w:rsidR="0060230F">
        <w:rPr>
          <w:rStyle w:val="CommentReference"/>
        </w:rPr>
        <w:commentReference w:id="95"/>
      </w:r>
    </w:p>
    <w:p w14:paraId="0E9688C1" w14:textId="77777777" w:rsidR="005E5C2D" w:rsidRDefault="00B374E4" w:rsidP="00B374E4">
      <w:pPr>
        <w:pStyle w:val="ListParagraph"/>
        <w:numPr>
          <w:ilvl w:val="0"/>
          <w:numId w:val="7"/>
        </w:numPr>
        <w:rPr>
          <w:rFonts w:asciiTheme="majorBidi" w:hAnsiTheme="majorBidi" w:cstheme="majorBidi"/>
          <w:sz w:val="24"/>
          <w:szCs w:val="24"/>
        </w:rPr>
      </w:pPr>
      <w:r w:rsidRPr="002B2450">
        <w:rPr>
          <w:rFonts w:asciiTheme="majorBidi" w:hAnsiTheme="majorBidi" w:cstheme="majorBidi"/>
          <w:color w:val="0070C0"/>
          <w:sz w:val="24"/>
          <w:szCs w:val="24"/>
        </w:rPr>
        <w:t>Researcher 1</w:t>
      </w:r>
      <w:r>
        <w:rPr>
          <w:rFonts w:asciiTheme="majorBidi" w:hAnsiTheme="majorBidi" w:cstheme="majorBidi"/>
          <w:color w:val="0070C0"/>
          <w:sz w:val="24"/>
          <w:szCs w:val="24"/>
        </w:rPr>
        <w:t xml:space="preserve"> </w:t>
      </w:r>
      <w:r>
        <w:rPr>
          <w:rFonts w:asciiTheme="majorBidi" w:hAnsiTheme="majorBidi" w:cstheme="majorBidi"/>
          <w:sz w:val="24"/>
          <w:szCs w:val="24"/>
        </w:rPr>
        <w:t>will</w:t>
      </w:r>
      <w:r w:rsidRPr="001F7C64">
        <w:rPr>
          <w:rFonts w:asciiTheme="majorBidi" w:hAnsiTheme="majorBidi" w:cstheme="majorBidi"/>
          <w:sz w:val="24"/>
          <w:szCs w:val="24"/>
        </w:rPr>
        <w:t xml:space="preserve"> </w:t>
      </w:r>
      <w:r>
        <w:rPr>
          <w:rFonts w:asciiTheme="majorBidi" w:hAnsiTheme="majorBidi" w:cstheme="majorBidi"/>
          <w:sz w:val="24"/>
          <w:szCs w:val="24"/>
        </w:rPr>
        <w:t>c</w:t>
      </w:r>
      <w:r w:rsidR="005E5C2D">
        <w:rPr>
          <w:rFonts w:asciiTheme="majorBidi" w:hAnsiTheme="majorBidi" w:cstheme="majorBidi"/>
          <w:sz w:val="24"/>
          <w:szCs w:val="24"/>
        </w:rPr>
        <w:t>alculate elastic band force</w:t>
      </w:r>
      <w:r w:rsidR="00390F70">
        <w:rPr>
          <w:rFonts w:asciiTheme="majorBidi" w:hAnsiTheme="majorBidi" w:cstheme="majorBidi"/>
          <w:sz w:val="24"/>
          <w:szCs w:val="24"/>
        </w:rPr>
        <w:t xml:space="preserve"> according to the following:</w:t>
      </w:r>
    </w:p>
    <w:p w14:paraId="400914ED" w14:textId="77777777" w:rsidR="00390F70" w:rsidRDefault="00390F70" w:rsidP="00390F70">
      <w:pPr>
        <w:pStyle w:val="ListParagraph"/>
        <w:spacing w:after="0" w:line="240" w:lineRule="auto"/>
        <w:rPr>
          <w:rFonts w:ascii="Arial" w:eastAsia="Times New Roman" w:hAnsi="Arial" w:cs="Arial"/>
          <w:color w:val="000000"/>
          <w:sz w:val="20"/>
          <w:szCs w:val="20"/>
          <w:shd w:val="clear" w:color="auto" w:fill="FFFFFF"/>
          <w:lang w:bidi="he-IL"/>
        </w:rPr>
      </w:pPr>
    </w:p>
    <w:p w14:paraId="3774A682" w14:textId="77777777" w:rsidR="00390F70" w:rsidRPr="00390F70" w:rsidRDefault="00390F70" w:rsidP="00390F70">
      <w:pPr>
        <w:pStyle w:val="ListParagraph"/>
        <w:spacing w:after="0" w:line="240" w:lineRule="auto"/>
        <w:rPr>
          <w:rFonts w:asciiTheme="majorBidi" w:eastAsia="Times New Roman" w:hAnsiTheme="majorBidi" w:cstheme="majorBidi"/>
          <w:sz w:val="24"/>
          <w:szCs w:val="24"/>
          <w:lang w:bidi="he-IL"/>
        </w:rPr>
      </w:pPr>
      <w:r w:rsidRPr="00390F70">
        <w:rPr>
          <w:rFonts w:asciiTheme="majorBidi" w:eastAsia="Times New Roman" w:hAnsiTheme="majorBidi" w:cstheme="majorBidi"/>
          <w:color w:val="000000"/>
          <w:sz w:val="24"/>
          <w:szCs w:val="24"/>
          <w:shd w:val="clear" w:color="auto" w:fill="FFFFFF"/>
          <w:lang w:bidi="he-IL"/>
        </w:rPr>
        <w:t>Multiply subject body weight (lbs) by the corresponding number to determine force (in Newtons) due to weight of leg:</w:t>
      </w:r>
      <w:r w:rsidRPr="00390F70">
        <w:rPr>
          <w:rFonts w:asciiTheme="majorBidi" w:eastAsia="Times New Roman" w:hAnsiTheme="majorBidi" w:cstheme="majorBidi"/>
          <w:color w:val="000000"/>
          <w:sz w:val="24"/>
          <w:szCs w:val="24"/>
          <w:lang w:bidi="he-IL"/>
        </w:rPr>
        <w:t> </w:t>
      </w:r>
    </w:p>
    <w:tbl>
      <w:tblPr>
        <w:tblW w:w="0" w:type="auto"/>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92"/>
        <w:gridCol w:w="4652"/>
      </w:tblGrid>
      <w:tr w:rsidR="00390F70" w:rsidRPr="00390F70" w14:paraId="0BF701A9" w14:textId="77777777" w:rsidTr="00390F70">
        <w:trPr>
          <w:tblCellSpacing w:w="0" w:type="dxa"/>
        </w:trPr>
        <w:tc>
          <w:tcPr>
            <w:tcW w:w="5850" w:type="dxa"/>
            <w:tcBorders>
              <w:top w:val="outset" w:sz="6" w:space="0" w:color="auto"/>
              <w:left w:val="outset" w:sz="6" w:space="0" w:color="auto"/>
              <w:bottom w:val="outset" w:sz="6" w:space="0" w:color="auto"/>
              <w:right w:val="outset" w:sz="6" w:space="0" w:color="auto"/>
            </w:tcBorders>
            <w:hideMark/>
          </w:tcPr>
          <w:p w14:paraId="11249DF9" w14:textId="77777777" w:rsidR="00390F70" w:rsidRPr="00390F70" w:rsidRDefault="00390F70" w:rsidP="00390F70">
            <w:pPr>
              <w:spacing w:before="100" w:beforeAutospacing="1" w:after="100" w:afterAutospacing="1" w:line="240" w:lineRule="auto"/>
              <w:ind w:left="120" w:right="120"/>
              <w:rPr>
                <w:rFonts w:asciiTheme="majorBidi" w:eastAsia="Times New Roman" w:hAnsiTheme="majorBidi" w:cstheme="majorBidi"/>
                <w:color w:val="000000"/>
                <w:sz w:val="24"/>
                <w:szCs w:val="24"/>
                <w:lang w:bidi="he-IL"/>
              </w:rPr>
            </w:pPr>
            <w:r w:rsidRPr="00390F70">
              <w:rPr>
                <w:rFonts w:asciiTheme="majorBidi" w:eastAsia="Times New Roman" w:hAnsiTheme="majorBidi" w:cstheme="majorBidi"/>
                <w:color w:val="000000"/>
                <w:sz w:val="24"/>
                <w:szCs w:val="24"/>
                <w:lang w:bidi="he-IL"/>
              </w:rPr>
              <w:t>Male</w:t>
            </w:r>
          </w:p>
        </w:tc>
        <w:tc>
          <w:tcPr>
            <w:tcW w:w="5850" w:type="dxa"/>
            <w:tcBorders>
              <w:top w:val="outset" w:sz="6" w:space="0" w:color="auto"/>
              <w:left w:val="outset" w:sz="6" w:space="0" w:color="auto"/>
              <w:bottom w:val="outset" w:sz="6" w:space="0" w:color="auto"/>
              <w:right w:val="outset" w:sz="6" w:space="0" w:color="auto"/>
            </w:tcBorders>
            <w:hideMark/>
          </w:tcPr>
          <w:p w14:paraId="44CD1DA4" w14:textId="77777777" w:rsidR="00390F70" w:rsidRPr="00390F70" w:rsidRDefault="00390F70" w:rsidP="00390F70">
            <w:pPr>
              <w:spacing w:before="100" w:beforeAutospacing="1" w:after="100" w:afterAutospacing="1" w:line="240" w:lineRule="auto"/>
              <w:ind w:left="120" w:right="120"/>
              <w:rPr>
                <w:rFonts w:asciiTheme="majorBidi" w:eastAsia="Times New Roman" w:hAnsiTheme="majorBidi" w:cstheme="majorBidi"/>
                <w:color w:val="000000"/>
                <w:sz w:val="24"/>
                <w:szCs w:val="24"/>
                <w:lang w:bidi="he-IL"/>
              </w:rPr>
            </w:pPr>
            <w:r w:rsidRPr="00390F70">
              <w:rPr>
                <w:rFonts w:asciiTheme="majorBidi" w:eastAsia="Times New Roman" w:hAnsiTheme="majorBidi" w:cstheme="majorBidi"/>
                <w:color w:val="000000"/>
                <w:sz w:val="24"/>
                <w:szCs w:val="24"/>
                <w:lang w:bidi="he-IL"/>
              </w:rPr>
              <w:t>0.275</w:t>
            </w:r>
          </w:p>
        </w:tc>
      </w:tr>
      <w:tr w:rsidR="00390F70" w:rsidRPr="00390F70" w14:paraId="0F6BA21C" w14:textId="77777777" w:rsidTr="00390F70">
        <w:trPr>
          <w:tblCellSpacing w:w="0" w:type="dxa"/>
        </w:trPr>
        <w:tc>
          <w:tcPr>
            <w:tcW w:w="5850" w:type="dxa"/>
            <w:tcBorders>
              <w:top w:val="outset" w:sz="6" w:space="0" w:color="auto"/>
              <w:left w:val="outset" w:sz="6" w:space="0" w:color="auto"/>
              <w:bottom w:val="outset" w:sz="6" w:space="0" w:color="auto"/>
              <w:right w:val="outset" w:sz="6" w:space="0" w:color="auto"/>
            </w:tcBorders>
            <w:hideMark/>
          </w:tcPr>
          <w:p w14:paraId="1E076525" w14:textId="77777777" w:rsidR="00390F70" w:rsidRPr="00390F70" w:rsidRDefault="00390F70" w:rsidP="00390F70">
            <w:pPr>
              <w:spacing w:before="100" w:beforeAutospacing="1" w:after="100" w:afterAutospacing="1" w:line="240" w:lineRule="auto"/>
              <w:ind w:left="120" w:right="120"/>
              <w:rPr>
                <w:rFonts w:asciiTheme="majorBidi" w:eastAsia="Times New Roman" w:hAnsiTheme="majorBidi" w:cstheme="majorBidi"/>
                <w:color w:val="000000"/>
                <w:sz w:val="24"/>
                <w:szCs w:val="24"/>
                <w:lang w:bidi="he-IL"/>
              </w:rPr>
            </w:pPr>
            <w:r w:rsidRPr="00390F70">
              <w:rPr>
                <w:rFonts w:asciiTheme="majorBidi" w:eastAsia="Times New Roman" w:hAnsiTheme="majorBidi" w:cstheme="majorBidi"/>
                <w:color w:val="000000"/>
                <w:sz w:val="24"/>
                <w:szCs w:val="24"/>
                <w:lang w:bidi="he-IL"/>
              </w:rPr>
              <w:t>Female</w:t>
            </w:r>
          </w:p>
        </w:tc>
        <w:tc>
          <w:tcPr>
            <w:tcW w:w="5850" w:type="dxa"/>
            <w:tcBorders>
              <w:top w:val="outset" w:sz="6" w:space="0" w:color="auto"/>
              <w:left w:val="outset" w:sz="6" w:space="0" w:color="auto"/>
              <w:bottom w:val="outset" w:sz="6" w:space="0" w:color="auto"/>
              <w:right w:val="outset" w:sz="6" w:space="0" w:color="auto"/>
            </w:tcBorders>
            <w:hideMark/>
          </w:tcPr>
          <w:p w14:paraId="1CC0117D" w14:textId="77777777" w:rsidR="00390F70" w:rsidRPr="00390F70" w:rsidRDefault="00390F70" w:rsidP="00390F70">
            <w:pPr>
              <w:spacing w:before="100" w:beforeAutospacing="1" w:after="100" w:afterAutospacing="1" w:line="240" w:lineRule="auto"/>
              <w:ind w:left="120" w:right="120"/>
              <w:rPr>
                <w:rFonts w:asciiTheme="majorBidi" w:eastAsia="Times New Roman" w:hAnsiTheme="majorBidi" w:cstheme="majorBidi"/>
                <w:color w:val="000000"/>
                <w:sz w:val="24"/>
                <w:szCs w:val="24"/>
                <w:lang w:bidi="he-IL"/>
              </w:rPr>
            </w:pPr>
            <w:r w:rsidRPr="00390F70">
              <w:rPr>
                <w:rFonts w:asciiTheme="majorBidi" w:eastAsia="Times New Roman" w:hAnsiTheme="majorBidi" w:cstheme="majorBidi"/>
                <w:color w:val="000000"/>
                <w:sz w:val="24"/>
                <w:szCs w:val="24"/>
                <w:lang w:bidi="he-IL"/>
              </w:rPr>
              <w:t>0.297</w:t>
            </w:r>
          </w:p>
        </w:tc>
      </w:tr>
    </w:tbl>
    <w:p w14:paraId="2F36BA67" w14:textId="77777777" w:rsidR="00390F70" w:rsidRPr="00390F70" w:rsidRDefault="00390F70" w:rsidP="00390F70">
      <w:pPr>
        <w:spacing w:before="100" w:beforeAutospacing="1" w:after="100" w:afterAutospacing="1" w:line="240" w:lineRule="auto"/>
        <w:rPr>
          <w:rFonts w:asciiTheme="majorBidi" w:eastAsia="Times New Roman" w:hAnsiTheme="majorBidi" w:cstheme="majorBidi"/>
          <w:color w:val="000000"/>
          <w:sz w:val="24"/>
          <w:szCs w:val="24"/>
          <w:lang w:bidi="he-IL"/>
        </w:rPr>
      </w:pPr>
      <w:r w:rsidRPr="00390F70">
        <w:rPr>
          <w:rFonts w:asciiTheme="majorBidi" w:eastAsia="Times New Roman" w:hAnsiTheme="majorBidi" w:cstheme="majorBidi"/>
          <w:color w:val="000000"/>
          <w:sz w:val="24"/>
          <w:szCs w:val="24"/>
          <w:lang w:bidi="he-IL"/>
        </w:rPr>
        <w:t>Example:</w:t>
      </w:r>
    </w:p>
    <w:p w14:paraId="6199DE07" w14:textId="77777777" w:rsidR="00390F70" w:rsidRPr="00390F70" w:rsidRDefault="00390F70" w:rsidP="00390F70">
      <w:pPr>
        <w:pStyle w:val="ListParagraph"/>
        <w:spacing w:before="100" w:beforeAutospacing="1" w:after="100" w:afterAutospacing="1" w:line="240" w:lineRule="auto"/>
        <w:rPr>
          <w:rFonts w:asciiTheme="majorBidi" w:eastAsia="Times New Roman" w:hAnsiTheme="majorBidi" w:cstheme="majorBidi"/>
          <w:color w:val="000000"/>
          <w:sz w:val="24"/>
          <w:szCs w:val="24"/>
          <w:lang w:bidi="he-IL"/>
        </w:rPr>
      </w:pPr>
      <w:r w:rsidRPr="00390F70">
        <w:rPr>
          <w:rFonts w:asciiTheme="majorBidi" w:eastAsia="Times New Roman" w:hAnsiTheme="majorBidi" w:cstheme="majorBidi"/>
          <w:b/>
          <w:bCs/>
          <w:color w:val="000000"/>
          <w:sz w:val="24"/>
          <w:szCs w:val="24"/>
          <w:lang w:bidi="he-IL"/>
        </w:rPr>
        <w:t>170 lb male</w:t>
      </w:r>
    </w:p>
    <w:p w14:paraId="66E79FDC" w14:textId="77777777" w:rsidR="00390F70" w:rsidRPr="00390F70" w:rsidRDefault="00390F70" w:rsidP="00390F70">
      <w:pPr>
        <w:pStyle w:val="ListParagraph"/>
        <w:spacing w:before="100" w:beforeAutospacing="1" w:after="100" w:afterAutospacing="1" w:line="240" w:lineRule="auto"/>
        <w:rPr>
          <w:rFonts w:asciiTheme="majorBidi" w:eastAsia="Times New Roman" w:hAnsiTheme="majorBidi" w:cstheme="majorBidi"/>
          <w:color w:val="000000"/>
          <w:sz w:val="24"/>
          <w:szCs w:val="24"/>
          <w:lang w:bidi="he-IL"/>
        </w:rPr>
      </w:pPr>
      <w:r w:rsidRPr="00390F70">
        <w:rPr>
          <w:rFonts w:asciiTheme="majorBidi" w:eastAsia="Times New Roman" w:hAnsiTheme="majorBidi" w:cstheme="majorBidi"/>
          <w:b/>
          <w:bCs/>
          <w:color w:val="000000"/>
          <w:sz w:val="24"/>
          <w:szCs w:val="24"/>
          <w:lang w:bidi="he-IL"/>
        </w:rPr>
        <w:t>30% force: 90 N</w:t>
      </w:r>
    </w:p>
    <w:p w14:paraId="5EECBBA6" w14:textId="77777777" w:rsidR="00390F70" w:rsidRPr="00390F70" w:rsidRDefault="00390F70" w:rsidP="00390F70">
      <w:pPr>
        <w:pStyle w:val="ListParagraph"/>
        <w:spacing w:before="100" w:beforeAutospacing="1" w:after="100" w:afterAutospacing="1" w:line="240" w:lineRule="auto"/>
        <w:rPr>
          <w:rFonts w:asciiTheme="majorBidi" w:eastAsia="Times New Roman" w:hAnsiTheme="majorBidi" w:cstheme="majorBidi"/>
          <w:color w:val="000000"/>
          <w:sz w:val="24"/>
          <w:szCs w:val="24"/>
          <w:lang w:bidi="he-IL"/>
        </w:rPr>
      </w:pPr>
      <w:r w:rsidRPr="00390F70">
        <w:rPr>
          <w:rFonts w:asciiTheme="majorBidi" w:eastAsia="Times New Roman" w:hAnsiTheme="majorBidi" w:cstheme="majorBidi"/>
          <w:b/>
          <w:bCs/>
          <w:color w:val="000000"/>
          <w:sz w:val="24"/>
          <w:szCs w:val="24"/>
          <w:u w:val="single"/>
          <w:lang w:bidi="he-IL"/>
        </w:rPr>
        <w:t>170*0.275=46.75</w:t>
      </w:r>
    </w:p>
    <w:p w14:paraId="3AE7AB64" w14:textId="77777777" w:rsidR="00390F70" w:rsidRDefault="00390F70" w:rsidP="00390F70">
      <w:pPr>
        <w:pStyle w:val="ListParagraph"/>
        <w:spacing w:before="100" w:beforeAutospacing="1" w:after="100" w:afterAutospacing="1" w:line="240" w:lineRule="auto"/>
        <w:rPr>
          <w:rFonts w:ascii="Arial" w:eastAsia="Times New Roman" w:hAnsi="Arial" w:cs="Arial"/>
          <w:i/>
          <w:iCs/>
          <w:color w:val="000000"/>
          <w:sz w:val="20"/>
          <w:szCs w:val="20"/>
          <w:lang w:bidi="he-IL"/>
        </w:rPr>
      </w:pPr>
      <w:r w:rsidRPr="00390F70">
        <w:rPr>
          <w:rFonts w:asciiTheme="majorBidi" w:eastAsia="Times New Roman" w:hAnsiTheme="majorBidi" w:cstheme="majorBidi"/>
          <w:color w:val="000000"/>
          <w:sz w:val="24"/>
          <w:szCs w:val="24"/>
          <w:lang w:bidi="he-IL"/>
        </w:rPr>
        <w:t>This means that the subject’s leg contributes approximately 46.75 N of force. If the target force is 90 N, use bands that correspond with approximately 135 N of force.</w:t>
      </w:r>
      <w:r w:rsidRPr="00390F70">
        <w:rPr>
          <w:rFonts w:ascii="Arial" w:eastAsia="Times New Roman" w:hAnsi="Arial" w:cs="Arial"/>
          <w:i/>
          <w:iCs/>
          <w:color w:val="000000"/>
          <w:sz w:val="20"/>
          <w:szCs w:val="20"/>
          <w:lang w:bidi="he-IL"/>
        </w:rPr>
        <w:t>  </w:t>
      </w:r>
    </w:p>
    <w:p w14:paraId="64A6FE3B" w14:textId="77777777" w:rsidR="00390F70" w:rsidRDefault="00390F70" w:rsidP="00390F70">
      <w:pPr>
        <w:pStyle w:val="ListParagraph"/>
        <w:spacing w:before="100" w:beforeAutospacing="1" w:after="100" w:afterAutospacing="1" w:line="240" w:lineRule="auto"/>
        <w:rPr>
          <w:rFonts w:ascii="Arial" w:eastAsia="Times New Roman" w:hAnsi="Arial" w:cs="Arial"/>
          <w:i/>
          <w:iCs/>
          <w:color w:val="000000"/>
          <w:sz w:val="20"/>
          <w:szCs w:val="20"/>
          <w:lang w:bidi="he-IL"/>
        </w:rPr>
      </w:pPr>
    </w:p>
    <w:p w14:paraId="757414A4" w14:textId="77777777" w:rsidR="00390F70" w:rsidRDefault="00B374E4" w:rsidP="00B374E4">
      <w:pPr>
        <w:pStyle w:val="ListParagraph"/>
        <w:numPr>
          <w:ilvl w:val="0"/>
          <w:numId w:val="7"/>
        </w:numPr>
        <w:spacing w:before="100" w:beforeAutospacing="1" w:after="100" w:afterAutospacing="1" w:line="240" w:lineRule="auto"/>
        <w:rPr>
          <w:rFonts w:asciiTheme="majorBidi" w:eastAsia="Times New Roman" w:hAnsiTheme="majorBidi" w:cstheme="majorBidi"/>
          <w:color w:val="000000"/>
          <w:sz w:val="24"/>
          <w:szCs w:val="24"/>
          <w:lang w:bidi="he-IL"/>
        </w:rPr>
      </w:pPr>
      <w:r w:rsidRPr="002B2450">
        <w:rPr>
          <w:rFonts w:asciiTheme="majorBidi" w:hAnsiTheme="majorBidi" w:cstheme="majorBidi"/>
          <w:color w:val="0070C0"/>
          <w:sz w:val="24"/>
          <w:szCs w:val="24"/>
        </w:rPr>
        <w:t>Researcher 1</w:t>
      </w:r>
      <w:r>
        <w:rPr>
          <w:rFonts w:asciiTheme="majorBidi" w:hAnsiTheme="majorBidi" w:cstheme="majorBidi"/>
          <w:color w:val="0070C0"/>
          <w:sz w:val="24"/>
          <w:szCs w:val="24"/>
        </w:rPr>
        <w:t xml:space="preserve"> </w:t>
      </w:r>
      <w:r>
        <w:rPr>
          <w:rFonts w:asciiTheme="majorBidi" w:hAnsiTheme="majorBidi" w:cstheme="majorBidi"/>
          <w:sz w:val="24"/>
          <w:szCs w:val="24"/>
        </w:rPr>
        <w:t>will</w:t>
      </w:r>
      <w:r w:rsidRPr="001F7C64">
        <w:rPr>
          <w:rFonts w:asciiTheme="majorBidi" w:hAnsiTheme="majorBidi" w:cstheme="majorBidi"/>
          <w:sz w:val="24"/>
          <w:szCs w:val="24"/>
        </w:rPr>
        <w:t xml:space="preserve"> </w:t>
      </w:r>
      <w:r>
        <w:rPr>
          <w:rFonts w:asciiTheme="majorBidi" w:eastAsia="Times New Roman" w:hAnsiTheme="majorBidi" w:cstheme="majorBidi"/>
          <w:color w:val="000000"/>
          <w:sz w:val="24"/>
          <w:szCs w:val="24"/>
          <w:lang w:bidi="he-IL"/>
        </w:rPr>
        <w:t>c</w:t>
      </w:r>
      <w:r w:rsidR="0069786C" w:rsidRPr="00EE57AF">
        <w:rPr>
          <w:rFonts w:asciiTheme="majorBidi" w:eastAsia="Times New Roman" w:hAnsiTheme="majorBidi" w:cstheme="majorBidi"/>
          <w:color w:val="000000"/>
          <w:sz w:val="24"/>
          <w:szCs w:val="24"/>
          <w:lang w:bidi="he-IL"/>
        </w:rPr>
        <w:t>hoose resistance bands</w:t>
      </w:r>
      <w:r w:rsidR="00E27FB5">
        <w:rPr>
          <w:rFonts w:asciiTheme="majorBidi" w:eastAsia="Times New Roman" w:hAnsiTheme="majorBidi" w:cstheme="majorBidi"/>
          <w:color w:val="000000"/>
          <w:sz w:val="24"/>
          <w:szCs w:val="24"/>
          <w:lang w:bidi="he-IL"/>
        </w:rPr>
        <w:t xml:space="preserve"> to match the desired force</w:t>
      </w:r>
      <w:r w:rsidR="0069786C" w:rsidRPr="00EE57AF">
        <w:rPr>
          <w:rFonts w:asciiTheme="majorBidi" w:eastAsia="Times New Roman" w:hAnsiTheme="majorBidi" w:cstheme="majorBidi"/>
          <w:color w:val="000000"/>
          <w:sz w:val="24"/>
          <w:szCs w:val="24"/>
          <w:lang w:bidi="he-IL"/>
        </w:rPr>
        <w:t xml:space="preserve"> according to the table</w:t>
      </w:r>
      <w:r w:rsidR="00E27FB5">
        <w:rPr>
          <w:rFonts w:asciiTheme="majorBidi" w:eastAsia="Times New Roman" w:hAnsiTheme="majorBidi" w:cstheme="majorBidi"/>
          <w:color w:val="000000"/>
          <w:sz w:val="24"/>
          <w:szCs w:val="24"/>
          <w:lang w:bidi="he-IL"/>
        </w:rPr>
        <w:t xml:space="preserve"> pictured at left</w:t>
      </w:r>
      <w:r w:rsidR="0069786C" w:rsidRPr="00EE57AF">
        <w:rPr>
          <w:rFonts w:asciiTheme="majorBidi" w:eastAsia="Times New Roman" w:hAnsiTheme="majorBidi" w:cstheme="majorBidi"/>
          <w:color w:val="000000"/>
          <w:sz w:val="24"/>
          <w:szCs w:val="24"/>
          <w:lang w:bidi="he-IL"/>
        </w:rPr>
        <w:t>.</w:t>
      </w:r>
      <w:r w:rsidR="00EE57AF">
        <w:rPr>
          <w:rFonts w:asciiTheme="majorBidi" w:eastAsia="Times New Roman" w:hAnsiTheme="majorBidi" w:cstheme="majorBidi"/>
          <w:color w:val="000000"/>
          <w:sz w:val="24"/>
          <w:szCs w:val="24"/>
          <w:lang w:bidi="he-IL"/>
        </w:rPr>
        <w:t xml:space="preserve"> In the picture on the right, </w:t>
      </w:r>
      <w:r w:rsidR="00E27FB5">
        <w:rPr>
          <w:rFonts w:asciiTheme="majorBidi" w:eastAsia="Times New Roman" w:hAnsiTheme="majorBidi" w:cstheme="majorBidi"/>
          <w:color w:val="000000"/>
          <w:sz w:val="24"/>
          <w:szCs w:val="24"/>
          <w:lang w:bidi="he-IL"/>
        </w:rPr>
        <w:t xml:space="preserve">resistance bands are arranged in order left to right </w:t>
      </w:r>
      <w:r w:rsidR="0026197E">
        <w:rPr>
          <w:rFonts w:asciiTheme="majorBidi" w:eastAsia="Times New Roman" w:hAnsiTheme="majorBidi" w:cstheme="majorBidi"/>
          <w:color w:val="000000"/>
          <w:sz w:val="24"/>
          <w:szCs w:val="24"/>
          <w:lang w:bidi="he-IL"/>
        </w:rPr>
        <w:t>in</w:t>
      </w:r>
      <w:r w:rsidR="00E27FB5">
        <w:rPr>
          <w:rFonts w:asciiTheme="majorBidi" w:eastAsia="Times New Roman" w:hAnsiTheme="majorBidi" w:cstheme="majorBidi"/>
          <w:color w:val="000000"/>
          <w:sz w:val="24"/>
          <w:szCs w:val="24"/>
          <w:lang w:bidi="he-IL"/>
        </w:rPr>
        <w:t xml:space="preserve"> increasing resistance.</w:t>
      </w:r>
      <w:r w:rsidR="00EB17DA">
        <w:rPr>
          <w:rFonts w:asciiTheme="majorBidi" w:eastAsia="Times New Roman" w:hAnsiTheme="majorBidi" w:cstheme="majorBidi"/>
          <w:color w:val="000000"/>
          <w:sz w:val="24"/>
          <w:szCs w:val="24"/>
          <w:lang w:bidi="he-IL"/>
        </w:rPr>
        <w:t xml:space="preserve"> The band color pairs are marked as either A or B in accordance with their force given in the table below.</w:t>
      </w:r>
    </w:p>
    <w:tbl>
      <w:tblPr>
        <w:tblStyle w:val="TableGrid"/>
        <w:tblW w:w="0" w:type="auto"/>
        <w:tblInd w:w="720" w:type="dxa"/>
        <w:tblLook w:val="04A0" w:firstRow="1" w:lastRow="0" w:firstColumn="1" w:lastColumn="0" w:noHBand="0" w:noVBand="1"/>
      </w:tblPr>
      <w:tblGrid>
        <w:gridCol w:w="2515"/>
        <w:gridCol w:w="5310"/>
      </w:tblGrid>
      <w:tr w:rsidR="00EE57AF" w14:paraId="5E324F31" w14:textId="77777777" w:rsidTr="00E27FB5">
        <w:tc>
          <w:tcPr>
            <w:tcW w:w="2515" w:type="dxa"/>
          </w:tcPr>
          <w:p w14:paraId="0148D769" w14:textId="77777777" w:rsidR="00EE57AF" w:rsidRDefault="00EE57AF" w:rsidP="00EE57AF">
            <w:pPr>
              <w:spacing w:before="100" w:beforeAutospacing="1" w:after="100" w:afterAutospacing="1"/>
              <w:rPr>
                <w:rFonts w:asciiTheme="majorBidi" w:eastAsia="Times New Roman" w:hAnsiTheme="majorBidi" w:cstheme="majorBidi"/>
                <w:color w:val="000000"/>
                <w:sz w:val="24"/>
                <w:szCs w:val="24"/>
                <w:lang w:bidi="he-IL"/>
              </w:rPr>
            </w:pPr>
            <w:commentRangeStart w:id="96"/>
            <w:r>
              <w:rPr>
                <w:rFonts w:asciiTheme="majorBidi" w:eastAsia="Times New Roman" w:hAnsiTheme="majorBidi" w:cstheme="majorBidi"/>
                <w:noProof/>
                <w:color w:val="000000"/>
                <w:sz w:val="24"/>
                <w:szCs w:val="24"/>
              </w:rPr>
              <w:lastRenderedPageBreak/>
              <w:drawing>
                <wp:inline distT="0" distB="0" distL="0" distR="0" wp14:anchorId="6775D781" wp14:editId="2ED964E7">
                  <wp:extent cx="2273950" cy="1279096"/>
                  <wp:effectExtent l="2223"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orce band table.jpg"/>
                          <pic:cNvPicPr/>
                        </pic:nvPicPr>
                        <pic:blipFill>
                          <a:blip r:embed="rId60" cstate="print">
                            <a:extLst>
                              <a:ext uri="{28A0092B-C50C-407E-A947-70E740481C1C}">
                                <a14:useLocalDpi xmlns:a14="http://schemas.microsoft.com/office/drawing/2010/main" val="0"/>
                              </a:ext>
                            </a:extLst>
                          </a:blip>
                          <a:stretch>
                            <a:fillRect/>
                          </a:stretch>
                        </pic:blipFill>
                        <pic:spPr>
                          <a:xfrm rot="16200000">
                            <a:off x="0" y="0"/>
                            <a:ext cx="2310064" cy="1299410"/>
                          </a:xfrm>
                          <a:prstGeom prst="rect">
                            <a:avLst/>
                          </a:prstGeom>
                        </pic:spPr>
                      </pic:pic>
                    </a:graphicData>
                  </a:graphic>
                </wp:inline>
              </w:drawing>
            </w:r>
            <w:commentRangeEnd w:id="96"/>
            <w:r w:rsidR="0060230F">
              <w:rPr>
                <w:rStyle w:val="CommentReference"/>
              </w:rPr>
              <w:commentReference w:id="96"/>
            </w:r>
          </w:p>
        </w:tc>
        <w:tc>
          <w:tcPr>
            <w:tcW w:w="5310" w:type="dxa"/>
          </w:tcPr>
          <w:p w14:paraId="627C861F" w14:textId="77777777" w:rsidR="00EE57AF" w:rsidRDefault="00EE57AF" w:rsidP="00EE57AF">
            <w:pPr>
              <w:spacing w:before="100" w:beforeAutospacing="1" w:after="100" w:afterAutospacing="1"/>
              <w:rPr>
                <w:rFonts w:asciiTheme="majorBidi" w:eastAsia="Times New Roman" w:hAnsiTheme="majorBidi" w:cstheme="majorBidi"/>
                <w:color w:val="000000"/>
                <w:sz w:val="24"/>
                <w:szCs w:val="24"/>
                <w:lang w:bidi="he-IL"/>
              </w:rPr>
            </w:pPr>
            <w:r>
              <w:rPr>
                <w:rFonts w:asciiTheme="majorBidi" w:eastAsia="Times New Roman" w:hAnsiTheme="majorBidi" w:cstheme="majorBidi"/>
                <w:noProof/>
                <w:color w:val="000000"/>
                <w:sz w:val="24"/>
                <w:szCs w:val="24"/>
              </w:rPr>
              <w:drawing>
                <wp:inline distT="0" distB="0" distL="0" distR="0" wp14:anchorId="433A9C1B" wp14:editId="3A838669">
                  <wp:extent cx="3211766" cy="574765"/>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nds in order.jpg"/>
                          <pic:cNvPicPr/>
                        </pic:nvPicPr>
                        <pic:blipFill rotWithShape="1">
                          <a:blip r:embed="rId61" cstate="print">
                            <a:extLst>
                              <a:ext uri="{28A0092B-C50C-407E-A947-70E740481C1C}">
                                <a14:useLocalDpi xmlns:a14="http://schemas.microsoft.com/office/drawing/2010/main" val="0"/>
                              </a:ext>
                            </a:extLst>
                          </a:blip>
                          <a:srcRect l="2334" t="32852" r="3815" b="37290"/>
                          <a:stretch/>
                        </pic:blipFill>
                        <pic:spPr bwMode="auto">
                          <a:xfrm rot="10800000">
                            <a:off x="0" y="0"/>
                            <a:ext cx="3233166" cy="578595"/>
                          </a:xfrm>
                          <a:prstGeom prst="rect">
                            <a:avLst/>
                          </a:prstGeom>
                          <a:ln>
                            <a:noFill/>
                          </a:ln>
                          <a:extLst>
                            <a:ext uri="{53640926-AAD7-44D8-BBD7-CCE9431645EC}">
                              <a14:shadowObscured xmlns:a14="http://schemas.microsoft.com/office/drawing/2010/main"/>
                            </a:ext>
                          </a:extLst>
                        </pic:spPr>
                      </pic:pic>
                    </a:graphicData>
                  </a:graphic>
                </wp:inline>
              </w:drawing>
            </w:r>
          </w:p>
        </w:tc>
      </w:tr>
    </w:tbl>
    <w:p w14:paraId="4B1500BD" w14:textId="77777777" w:rsidR="003B55D7" w:rsidRDefault="00B374E4" w:rsidP="00B374E4">
      <w:pPr>
        <w:pStyle w:val="ListParagraph"/>
        <w:numPr>
          <w:ilvl w:val="0"/>
          <w:numId w:val="7"/>
        </w:numPr>
        <w:spacing w:before="100" w:beforeAutospacing="1" w:after="100" w:afterAutospacing="1" w:line="240" w:lineRule="auto"/>
        <w:rPr>
          <w:rFonts w:asciiTheme="majorBidi" w:eastAsia="Times New Roman" w:hAnsiTheme="majorBidi" w:cstheme="majorBidi"/>
          <w:color w:val="000000"/>
          <w:sz w:val="24"/>
          <w:szCs w:val="24"/>
          <w:lang w:bidi="he-IL"/>
        </w:rPr>
      </w:pPr>
      <w:r w:rsidRPr="002B2450">
        <w:rPr>
          <w:rFonts w:asciiTheme="majorBidi" w:hAnsiTheme="majorBidi" w:cstheme="majorBidi"/>
          <w:color w:val="FF0000"/>
          <w:sz w:val="24"/>
          <w:szCs w:val="24"/>
        </w:rPr>
        <w:t xml:space="preserve">Researcher 2 </w:t>
      </w:r>
      <w:r>
        <w:rPr>
          <w:rFonts w:asciiTheme="majorBidi" w:hAnsiTheme="majorBidi" w:cstheme="majorBidi"/>
          <w:sz w:val="24"/>
          <w:szCs w:val="24"/>
        </w:rPr>
        <w:t>will</w:t>
      </w:r>
      <w:r w:rsidRPr="00B5182C">
        <w:rPr>
          <w:rFonts w:asciiTheme="majorBidi" w:hAnsiTheme="majorBidi" w:cstheme="majorBidi"/>
          <w:sz w:val="24"/>
          <w:szCs w:val="24"/>
        </w:rPr>
        <w:t xml:space="preserve"> </w:t>
      </w:r>
      <w:r>
        <w:rPr>
          <w:rFonts w:asciiTheme="majorBidi" w:hAnsiTheme="majorBidi" w:cstheme="majorBidi"/>
          <w:sz w:val="24"/>
          <w:szCs w:val="24"/>
        </w:rPr>
        <w:t>hold</w:t>
      </w:r>
      <w:r w:rsidRPr="00BF4D11">
        <w:rPr>
          <w:rFonts w:asciiTheme="majorBidi" w:hAnsiTheme="majorBidi" w:cstheme="majorBidi"/>
          <w:sz w:val="24"/>
          <w:szCs w:val="24"/>
        </w:rPr>
        <w:t xml:space="preserve"> the subject’s foot up towards the transducer, the </w:t>
      </w:r>
      <w:r w:rsidRPr="002B2450">
        <w:rPr>
          <w:rFonts w:asciiTheme="majorBidi" w:hAnsiTheme="majorBidi" w:cstheme="majorBidi"/>
          <w:color w:val="0070C0"/>
          <w:sz w:val="24"/>
          <w:szCs w:val="24"/>
        </w:rPr>
        <w:t>Researcher 1</w:t>
      </w:r>
      <w:r>
        <w:rPr>
          <w:rFonts w:asciiTheme="majorBidi" w:hAnsiTheme="majorBidi" w:cstheme="majorBidi"/>
          <w:sz w:val="24"/>
          <w:szCs w:val="24"/>
        </w:rPr>
        <w:t xml:space="preserve"> will pull</w:t>
      </w:r>
      <w:r w:rsidRPr="00BF4D11">
        <w:rPr>
          <w:rFonts w:asciiTheme="majorBidi" w:hAnsiTheme="majorBidi" w:cstheme="majorBidi"/>
          <w:sz w:val="24"/>
          <w:szCs w:val="24"/>
        </w:rPr>
        <w:t xml:space="preserve"> the brass rings into the U shaped sections on either side of the central axis of the force transducer.</w:t>
      </w:r>
      <w:r>
        <w:rPr>
          <w:rFonts w:asciiTheme="majorBidi" w:hAnsiTheme="majorBidi" w:cstheme="majorBidi"/>
          <w:sz w:val="24"/>
          <w:szCs w:val="24"/>
        </w:rPr>
        <w:t xml:space="preserve"> </w:t>
      </w:r>
      <w:r w:rsidRPr="00B374E4">
        <w:rPr>
          <w:rFonts w:asciiTheme="majorBidi" w:hAnsiTheme="majorBidi" w:cstheme="majorBidi"/>
          <w:color w:val="0070C0"/>
          <w:sz w:val="24"/>
          <w:szCs w:val="24"/>
        </w:rPr>
        <w:t>Researcher 1</w:t>
      </w:r>
      <w:r>
        <w:rPr>
          <w:rFonts w:asciiTheme="majorBidi" w:hAnsiTheme="majorBidi" w:cstheme="majorBidi"/>
          <w:sz w:val="24"/>
          <w:szCs w:val="24"/>
        </w:rPr>
        <w:t>will p</w:t>
      </w:r>
      <w:r w:rsidR="003B55D7">
        <w:rPr>
          <w:rFonts w:asciiTheme="majorBidi" w:hAnsiTheme="majorBidi" w:cstheme="majorBidi"/>
          <w:sz w:val="24"/>
          <w:szCs w:val="24"/>
        </w:rPr>
        <w:t>lace ta</w:t>
      </w:r>
      <w:r w:rsidR="00996C6A">
        <w:rPr>
          <w:rFonts w:asciiTheme="majorBidi" w:hAnsiTheme="majorBidi" w:cstheme="majorBidi"/>
          <w:sz w:val="24"/>
          <w:szCs w:val="24"/>
        </w:rPr>
        <w:t>pe over the transducer at the band</w:t>
      </w:r>
      <w:r w:rsidR="00BE2D84">
        <w:rPr>
          <w:rFonts w:asciiTheme="majorBidi" w:hAnsiTheme="majorBidi" w:cstheme="majorBidi"/>
          <w:sz w:val="24"/>
          <w:szCs w:val="24"/>
        </w:rPr>
        <w:t xml:space="preserve"> contact points to prevent the </w:t>
      </w:r>
      <w:r w:rsidR="00996C6A">
        <w:rPr>
          <w:rFonts w:asciiTheme="majorBidi" w:hAnsiTheme="majorBidi" w:cstheme="majorBidi"/>
          <w:sz w:val="24"/>
          <w:szCs w:val="24"/>
        </w:rPr>
        <w:t>b</w:t>
      </w:r>
      <w:r w:rsidR="00BE2D84">
        <w:rPr>
          <w:rFonts w:asciiTheme="majorBidi" w:hAnsiTheme="majorBidi" w:cstheme="majorBidi"/>
          <w:sz w:val="24"/>
          <w:szCs w:val="24"/>
        </w:rPr>
        <w:t>a</w:t>
      </w:r>
      <w:r w:rsidR="00996C6A">
        <w:rPr>
          <w:rFonts w:asciiTheme="majorBidi" w:hAnsiTheme="majorBidi" w:cstheme="majorBidi"/>
          <w:sz w:val="24"/>
          <w:szCs w:val="24"/>
        </w:rPr>
        <w:t>nds from slipping during contractions.</w:t>
      </w:r>
    </w:p>
    <w:p w14:paraId="7FCA28C0" w14:textId="77777777" w:rsidR="00EE57AF" w:rsidRDefault="00B374E4" w:rsidP="00B374E4">
      <w:pPr>
        <w:pStyle w:val="ListParagraph"/>
        <w:numPr>
          <w:ilvl w:val="0"/>
          <w:numId w:val="7"/>
        </w:numPr>
        <w:spacing w:before="100" w:beforeAutospacing="1" w:after="100" w:afterAutospacing="1" w:line="240" w:lineRule="auto"/>
        <w:rPr>
          <w:rFonts w:asciiTheme="majorBidi" w:eastAsia="Times New Roman" w:hAnsiTheme="majorBidi" w:cstheme="majorBidi"/>
          <w:color w:val="000000"/>
          <w:sz w:val="24"/>
          <w:szCs w:val="24"/>
          <w:lang w:bidi="he-IL"/>
        </w:rPr>
      </w:pPr>
      <w:r w:rsidRPr="002B2450">
        <w:rPr>
          <w:rFonts w:asciiTheme="majorBidi" w:hAnsiTheme="majorBidi" w:cstheme="majorBidi"/>
          <w:color w:val="FF0000"/>
          <w:sz w:val="24"/>
          <w:szCs w:val="24"/>
        </w:rPr>
        <w:t xml:space="preserve">Researcher 2 </w:t>
      </w:r>
      <w:r>
        <w:rPr>
          <w:rFonts w:asciiTheme="majorBidi" w:hAnsiTheme="majorBidi" w:cstheme="majorBidi"/>
          <w:sz w:val="24"/>
          <w:szCs w:val="24"/>
        </w:rPr>
        <w:t>will</w:t>
      </w:r>
      <w:r w:rsidRPr="00B5182C">
        <w:rPr>
          <w:rFonts w:asciiTheme="majorBidi" w:hAnsiTheme="majorBidi" w:cstheme="majorBidi"/>
          <w:sz w:val="24"/>
          <w:szCs w:val="24"/>
        </w:rPr>
        <w:t xml:space="preserve"> </w:t>
      </w:r>
      <w:r>
        <w:rPr>
          <w:rFonts w:asciiTheme="majorBidi" w:eastAsia="Times New Roman" w:hAnsiTheme="majorBidi" w:cstheme="majorBidi"/>
          <w:color w:val="000000"/>
          <w:sz w:val="24"/>
          <w:szCs w:val="24"/>
          <w:lang w:bidi="he-IL"/>
        </w:rPr>
        <w:t>r</w:t>
      </w:r>
      <w:r w:rsidR="00226355">
        <w:rPr>
          <w:rFonts w:asciiTheme="majorBidi" w:eastAsia="Times New Roman" w:hAnsiTheme="majorBidi" w:cstheme="majorBidi"/>
          <w:color w:val="000000"/>
          <w:sz w:val="24"/>
          <w:szCs w:val="24"/>
          <w:lang w:bidi="he-IL"/>
        </w:rPr>
        <w:t>emind the subj</w:t>
      </w:r>
      <w:r>
        <w:rPr>
          <w:rFonts w:asciiTheme="majorBidi" w:eastAsia="Times New Roman" w:hAnsiTheme="majorBidi" w:cstheme="majorBidi"/>
          <w:color w:val="000000"/>
          <w:sz w:val="24"/>
          <w:szCs w:val="24"/>
          <w:lang w:bidi="he-IL"/>
        </w:rPr>
        <w:t>ect of the contraction cadence and i</w:t>
      </w:r>
      <w:r w:rsidR="00226355">
        <w:rPr>
          <w:rFonts w:asciiTheme="majorBidi" w:eastAsia="Times New Roman" w:hAnsiTheme="majorBidi" w:cstheme="majorBidi"/>
          <w:color w:val="000000"/>
          <w:sz w:val="24"/>
          <w:szCs w:val="24"/>
          <w:lang w:bidi="he-IL"/>
        </w:rPr>
        <w:t xml:space="preserve">nstruct them to point their toes and to pull their foot down towards the table </w:t>
      </w:r>
      <w:r w:rsidR="0083548E">
        <w:rPr>
          <w:rFonts w:asciiTheme="majorBidi" w:eastAsia="Times New Roman" w:hAnsiTheme="majorBidi" w:cstheme="majorBidi"/>
          <w:color w:val="000000"/>
          <w:sz w:val="24"/>
          <w:szCs w:val="24"/>
          <w:lang w:bidi="he-IL"/>
        </w:rPr>
        <w:t>as far as possible.</w:t>
      </w:r>
    </w:p>
    <w:p w14:paraId="098A42A4" w14:textId="77777777" w:rsidR="0083548E" w:rsidRDefault="00B374E4" w:rsidP="00B374E4">
      <w:pPr>
        <w:pStyle w:val="ListParagraph"/>
        <w:numPr>
          <w:ilvl w:val="0"/>
          <w:numId w:val="7"/>
        </w:numPr>
        <w:spacing w:before="100" w:beforeAutospacing="1" w:after="100" w:afterAutospacing="1" w:line="240" w:lineRule="auto"/>
        <w:rPr>
          <w:rFonts w:asciiTheme="majorBidi" w:eastAsia="Times New Roman" w:hAnsiTheme="majorBidi" w:cstheme="majorBidi"/>
          <w:color w:val="000000"/>
          <w:sz w:val="24"/>
          <w:szCs w:val="24"/>
          <w:lang w:bidi="he-IL"/>
        </w:rPr>
      </w:pPr>
      <w:r w:rsidRPr="00B374E4">
        <w:rPr>
          <w:rFonts w:asciiTheme="majorBidi" w:hAnsiTheme="majorBidi" w:cstheme="majorBidi"/>
          <w:color w:val="0070C0"/>
          <w:sz w:val="24"/>
          <w:szCs w:val="24"/>
        </w:rPr>
        <w:t>Researcher 1</w:t>
      </w:r>
      <w:r>
        <w:rPr>
          <w:rFonts w:asciiTheme="majorBidi" w:hAnsiTheme="majorBidi" w:cstheme="majorBidi"/>
          <w:color w:val="0070C0"/>
          <w:sz w:val="24"/>
          <w:szCs w:val="24"/>
        </w:rPr>
        <w:t xml:space="preserve"> </w:t>
      </w:r>
      <w:r>
        <w:rPr>
          <w:rFonts w:asciiTheme="majorBidi" w:hAnsiTheme="majorBidi" w:cstheme="majorBidi"/>
          <w:sz w:val="24"/>
          <w:szCs w:val="24"/>
        </w:rPr>
        <w:t xml:space="preserve">will </w:t>
      </w:r>
      <w:r>
        <w:rPr>
          <w:rFonts w:asciiTheme="majorBidi" w:eastAsia="Times New Roman" w:hAnsiTheme="majorBidi" w:cstheme="majorBidi"/>
          <w:color w:val="000000"/>
          <w:sz w:val="24"/>
          <w:szCs w:val="24"/>
          <w:lang w:bidi="he-IL"/>
        </w:rPr>
        <w:t>p</w:t>
      </w:r>
      <w:r w:rsidR="0083548E">
        <w:rPr>
          <w:rFonts w:asciiTheme="majorBidi" w:eastAsia="Times New Roman" w:hAnsiTheme="majorBidi" w:cstheme="majorBidi"/>
          <w:color w:val="000000"/>
          <w:sz w:val="24"/>
          <w:szCs w:val="24"/>
          <w:lang w:bidi="he-IL"/>
        </w:rPr>
        <w:t xml:space="preserve">lay the MRS recording and allow the subject to contract for a few series to check the force. </w:t>
      </w:r>
    </w:p>
    <w:p w14:paraId="182B4ED8" w14:textId="77777777" w:rsidR="0083548E" w:rsidRDefault="0083548E" w:rsidP="00120B56">
      <w:pPr>
        <w:pStyle w:val="ListParagraph"/>
        <w:numPr>
          <w:ilvl w:val="0"/>
          <w:numId w:val="7"/>
        </w:numPr>
        <w:spacing w:before="100" w:beforeAutospacing="1" w:after="100" w:afterAutospacing="1" w:line="240" w:lineRule="auto"/>
        <w:rPr>
          <w:rFonts w:asciiTheme="majorBidi" w:eastAsia="Times New Roman" w:hAnsiTheme="majorBidi" w:cstheme="majorBidi"/>
          <w:color w:val="000000"/>
          <w:sz w:val="24"/>
          <w:szCs w:val="24"/>
          <w:lang w:bidi="he-IL"/>
        </w:rPr>
      </w:pPr>
      <w:r>
        <w:rPr>
          <w:rFonts w:asciiTheme="majorBidi" w:eastAsia="Times New Roman" w:hAnsiTheme="majorBidi" w:cstheme="majorBidi"/>
          <w:color w:val="000000"/>
          <w:sz w:val="24"/>
          <w:szCs w:val="24"/>
          <w:lang w:bidi="he-IL"/>
        </w:rPr>
        <w:t>If the force is either above or below the target, change bands and repeat the procedure.</w:t>
      </w:r>
    </w:p>
    <w:p w14:paraId="507C6FF6" w14:textId="77777777" w:rsidR="003E29D3" w:rsidRDefault="00831DE3" w:rsidP="00120B56">
      <w:pPr>
        <w:pStyle w:val="ListParagraph"/>
        <w:numPr>
          <w:ilvl w:val="0"/>
          <w:numId w:val="7"/>
        </w:numPr>
        <w:spacing w:before="100" w:beforeAutospacing="1" w:after="100" w:afterAutospacing="1" w:line="240" w:lineRule="auto"/>
        <w:rPr>
          <w:rFonts w:asciiTheme="majorBidi" w:eastAsia="Times New Roman" w:hAnsiTheme="majorBidi" w:cstheme="majorBidi"/>
          <w:color w:val="000000"/>
          <w:sz w:val="24"/>
          <w:szCs w:val="24"/>
          <w:lang w:bidi="he-IL"/>
        </w:rPr>
      </w:pPr>
      <w:r>
        <w:rPr>
          <w:rFonts w:asciiTheme="majorBidi" w:eastAsia="Times New Roman" w:hAnsiTheme="majorBidi" w:cstheme="majorBidi"/>
          <w:color w:val="000000"/>
          <w:sz w:val="24"/>
          <w:szCs w:val="24"/>
          <w:lang w:bidi="he-IL"/>
        </w:rPr>
        <w:t>Have the subject perform 20 – 30 seconds of contractions to check and correct cadence and motion depth.</w:t>
      </w:r>
    </w:p>
    <w:p w14:paraId="50E012BF" w14:textId="77777777" w:rsidR="0083548E" w:rsidRDefault="0083548E" w:rsidP="00831DE3">
      <w:pPr>
        <w:pStyle w:val="ListParagraph"/>
        <w:numPr>
          <w:ilvl w:val="0"/>
          <w:numId w:val="7"/>
        </w:numPr>
        <w:spacing w:before="100" w:beforeAutospacing="1" w:after="100" w:afterAutospacing="1" w:line="240" w:lineRule="auto"/>
        <w:rPr>
          <w:rFonts w:asciiTheme="majorBidi" w:eastAsia="Times New Roman" w:hAnsiTheme="majorBidi" w:cstheme="majorBidi"/>
          <w:color w:val="000000"/>
          <w:sz w:val="24"/>
          <w:szCs w:val="24"/>
          <w:lang w:bidi="he-IL"/>
        </w:rPr>
      </w:pPr>
      <w:r>
        <w:rPr>
          <w:rFonts w:asciiTheme="majorBidi" w:eastAsia="Times New Roman" w:hAnsiTheme="majorBidi" w:cstheme="majorBidi"/>
          <w:color w:val="000000"/>
          <w:sz w:val="24"/>
          <w:szCs w:val="24"/>
          <w:lang w:bidi="he-IL"/>
        </w:rPr>
        <w:t xml:space="preserve">When </w:t>
      </w:r>
      <w:r w:rsidR="00831DE3">
        <w:rPr>
          <w:rFonts w:asciiTheme="majorBidi" w:eastAsia="Times New Roman" w:hAnsiTheme="majorBidi" w:cstheme="majorBidi"/>
          <w:color w:val="000000"/>
          <w:sz w:val="24"/>
          <w:szCs w:val="24"/>
          <w:lang w:bidi="he-IL"/>
        </w:rPr>
        <w:t xml:space="preserve">the </w:t>
      </w:r>
      <w:r w:rsidR="003E29D3">
        <w:rPr>
          <w:rFonts w:asciiTheme="majorBidi" w:eastAsia="Times New Roman" w:hAnsiTheme="majorBidi" w:cstheme="majorBidi"/>
          <w:color w:val="000000"/>
          <w:sz w:val="24"/>
          <w:szCs w:val="24"/>
          <w:lang w:bidi="he-IL"/>
        </w:rPr>
        <w:t xml:space="preserve">cadence </w:t>
      </w:r>
      <w:r w:rsidR="00831DE3">
        <w:rPr>
          <w:rFonts w:asciiTheme="majorBidi" w:eastAsia="Times New Roman" w:hAnsiTheme="majorBidi" w:cstheme="majorBidi"/>
          <w:color w:val="000000"/>
          <w:sz w:val="24"/>
          <w:szCs w:val="24"/>
          <w:lang w:bidi="he-IL"/>
        </w:rPr>
        <w:t>is</w:t>
      </w:r>
      <w:r>
        <w:rPr>
          <w:rFonts w:asciiTheme="majorBidi" w:eastAsia="Times New Roman" w:hAnsiTheme="majorBidi" w:cstheme="majorBidi"/>
          <w:color w:val="000000"/>
          <w:sz w:val="24"/>
          <w:szCs w:val="24"/>
          <w:lang w:bidi="he-IL"/>
        </w:rPr>
        <w:t xml:space="preserve"> correct, have the subject contract for a full 90 second set.</w:t>
      </w:r>
    </w:p>
    <w:p w14:paraId="3F3C162F" w14:textId="77777777" w:rsidR="00CF26E8" w:rsidRDefault="00CF26E8" w:rsidP="00CF26E8">
      <w:pPr>
        <w:pStyle w:val="ListParagraph"/>
        <w:numPr>
          <w:ilvl w:val="0"/>
          <w:numId w:val="7"/>
        </w:numPr>
        <w:spacing w:before="100" w:beforeAutospacing="1" w:after="100" w:afterAutospacing="1" w:line="240" w:lineRule="auto"/>
        <w:rPr>
          <w:rFonts w:asciiTheme="majorBidi" w:eastAsia="Times New Roman" w:hAnsiTheme="majorBidi" w:cstheme="majorBidi"/>
          <w:color w:val="000000"/>
          <w:sz w:val="24"/>
          <w:szCs w:val="24"/>
          <w:lang w:bidi="he-IL"/>
        </w:rPr>
      </w:pPr>
      <w:r>
        <w:rPr>
          <w:rFonts w:asciiTheme="majorBidi" w:eastAsia="Times New Roman" w:hAnsiTheme="majorBidi" w:cstheme="majorBidi"/>
          <w:color w:val="000000"/>
          <w:sz w:val="24"/>
          <w:szCs w:val="24"/>
          <w:lang w:bidi="he-IL"/>
        </w:rPr>
        <w:t xml:space="preserve">When practice is complete, </w:t>
      </w:r>
      <w:r w:rsidR="00B374E4" w:rsidRPr="002B2450">
        <w:rPr>
          <w:rFonts w:asciiTheme="majorBidi" w:hAnsiTheme="majorBidi" w:cstheme="majorBidi"/>
          <w:color w:val="FF0000"/>
          <w:sz w:val="24"/>
          <w:szCs w:val="24"/>
        </w:rPr>
        <w:t xml:space="preserve">Researcher 2 </w:t>
      </w:r>
      <w:r w:rsidR="00B374E4">
        <w:rPr>
          <w:rFonts w:asciiTheme="majorBidi" w:hAnsiTheme="majorBidi" w:cstheme="majorBidi"/>
          <w:sz w:val="24"/>
          <w:szCs w:val="24"/>
        </w:rPr>
        <w:t>will</w:t>
      </w:r>
      <w:r w:rsidR="00B374E4" w:rsidRPr="00B5182C">
        <w:rPr>
          <w:rFonts w:asciiTheme="majorBidi" w:hAnsiTheme="majorBidi" w:cstheme="majorBidi"/>
          <w:sz w:val="24"/>
          <w:szCs w:val="24"/>
        </w:rPr>
        <w:t xml:space="preserve"> </w:t>
      </w:r>
      <w:r>
        <w:rPr>
          <w:rFonts w:asciiTheme="majorBidi" w:eastAsia="Times New Roman" w:hAnsiTheme="majorBidi" w:cstheme="majorBidi"/>
          <w:color w:val="000000"/>
          <w:sz w:val="24"/>
          <w:szCs w:val="24"/>
          <w:lang w:bidi="he-IL"/>
        </w:rPr>
        <w:t>advise the subject to reverse the table entry procedure</w:t>
      </w:r>
      <w:r w:rsidR="00B62AC4">
        <w:rPr>
          <w:rFonts w:asciiTheme="majorBidi" w:eastAsia="Times New Roman" w:hAnsiTheme="majorBidi" w:cstheme="majorBidi"/>
          <w:color w:val="000000"/>
          <w:sz w:val="24"/>
          <w:szCs w:val="24"/>
          <w:lang w:bidi="he-IL"/>
        </w:rPr>
        <w:t xml:space="preserve"> to dismount the table.</w:t>
      </w:r>
    </w:p>
    <w:p w14:paraId="7F2BD905" w14:textId="77777777" w:rsidR="00480C59" w:rsidRDefault="00480C59" w:rsidP="00B374E4">
      <w:pPr>
        <w:pStyle w:val="ListParagraph"/>
        <w:numPr>
          <w:ilvl w:val="0"/>
          <w:numId w:val="7"/>
        </w:numPr>
        <w:spacing w:before="100" w:beforeAutospacing="1" w:after="100" w:afterAutospacing="1" w:line="240" w:lineRule="auto"/>
        <w:rPr>
          <w:rFonts w:asciiTheme="majorBidi" w:eastAsia="Times New Roman" w:hAnsiTheme="majorBidi" w:cstheme="majorBidi"/>
          <w:color w:val="000000"/>
          <w:sz w:val="24"/>
          <w:szCs w:val="24"/>
          <w:lang w:bidi="he-IL"/>
        </w:rPr>
      </w:pPr>
      <w:r>
        <w:rPr>
          <w:rFonts w:asciiTheme="majorBidi" w:eastAsia="Times New Roman" w:hAnsiTheme="majorBidi" w:cstheme="majorBidi"/>
          <w:color w:val="000000"/>
          <w:sz w:val="24"/>
          <w:szCs w:val="24"/>
          <w:lang w:bidi="he-IL"/>
        </w:rPr>
        <w:t xml:space="preserve">Send the subject with </w:t>
      </w:r>
      <w:r w:rsidR="00B374E4" w:rsidRPr="002B2450">
        <w:rPr>
          <w:rFonts w:asciiTheme="majorBidi" w:hAnsiTheme="majorBidi" w:cstheme="majorBidi"/>
          <w:color w:val="FF0000"/>
          <w:sz w:val="24"/>
          <w:szCs w:val="24"/>
        </w:rPr>
        <w:t xml:space="preserve">Researcher 2 </w:t>
      </w:r>
      <w:r>
        <w:rPr>
          <w:rFonts w:asciiTheme="majorBidi" w:eastAsia="Times New Roman" w:hAnsiTheme="majorBidi" w:cstheme="majorBidi"/>
          <w:color w:val="000000"/>
          <w:sz w:val="24"/>
          <w:szCs w:val="24"/>
          <w:lang w:bidi="he-IL"/>
        </w:rPr>
        <w:t>to the waiting area outside the 3TA MRI suite.</w:t>
      </w:r>
    </w:p>
    <w:p w14:paraId="50318DC0" w14:textId="77777777" w:rsidR="0095305F" w:rsidRDefault="0095305F">
      <w:pPr>
        <w:rPr>
          <w:rFonts w:asciiTheme="majorBidi" w:hAnsiTheme="majorBidi" w:cstheme="majorBidi"/>
          <w:sz w:val="24"/>
          <w:szCs w:val="24"/>
        </w:rPr>
      </w:pPr>
      <w:r>
        <w:rPr>
          <w:rFonts w:asciiTheme="majorBidi" w:hAnsiTheme="majorBidi" w:cstheme="majorBidi"/>
          <w:sz w:val="24"/>
          <w:szCs w:val="24"/>
        </w:rPr>
        <w:br w:type="page"/>
      </w:r>
    </w:p>
    <w:p w14:paraId="1817DF2F" w14:textId="77777777" w:rsidR="00390F70" w:rsidRPr="00390F70" w:rsidRDefault="00390F70" w:rsidP="0095305F">
      <w:pPr>
        <w:rPr>
          <w:rFonts w:asciiTheme="majorBidi" w:hAnsiTheme="majorBidi" w:cstheme="majorBidi"/>
          <w:sz w:val="24"/>
          <w:szCs w:val="24"/>
        </w:rPr>
      </w:pPr>
    </w:p>
    <w:p w14:paraId="66D9DF25" w14:textId="77777777" w:rsidR="00DB6C50" w:rsidRPr="00FD67BE" w:rsidRDefault="0079454A" w:rsidP="00FD67BE">
      <w:pPr>
        <w:pStyle w:val="ListParagraph"/>
        <w:numPr>
          <w:ilvl w:val="0"/>
          <w:numId w:val="5"/>
        </w:numPr>
        <w:spacing w:after="0"/>
        <w:rPr>
          <w:rFonts w:asciiTheme="majorBidi" w:hAnsiTheme="majorBidi" w:cstheme="majorBidi"/>
          <w:sz w:val="24"/>
          <w:szCs w:val="24"/>
        </w:rPr>
      </w:pPr>
      <w:r w:rsidRPr="00FD67BE">
        <w:rPr>
          <w:rFonts w:asciiTheme="majorBidi" w:hAnsiTheme="majorBidi" w:cstheme="majorBidi"/>
          <w:b/>
          <w:bCs/>
          <w:sz w:val="28"/>
          <w:szCs w:val="28"/>
        </w:rPr>
        <w:t>MRS Data Collection</w:t>
      </w:r>
    </w:p>
    <w:p w14:paraId="4F527CCF" w14:textId="77777777" w:rsidR="00FD67BE" w:rsidRDefault="00FD67BE" w:rsidP="00FD67BE">
      <w:pPr>
        <w:pStyle w:val="ListParagraph"/>
        <w:ind w:left="360"/>
        <w:rPr>
          <w:rFonts w:asciiTheme="majorBidi" w:hAnsiTheme="majorBidi" w:cstheme="majorBidi"/>
          <w:b/>
          <w:bCs/>
          <w:sz w:val="28"/>
          <w:szCs w:val="28"/>
        </w:rPr>
      </w:pPr>
    </w:p>
    <w:p w14:paraId="2A8B0065" w14:textId="77777777" w:rsidR="003C048D" w:rsidRPr="00480C59" w:rsidRDefault="003C048D" w:rsidP="00FD67BE">
      <w:pPr>
        <w:pStyle w:val="ListParagraph"/>
        <w:numPr>
          <w:ilvl w:val="2"/>
          <w:numId w:val="1"/>
        </w:numPr>
        <w:rPr>
          <w:rFonts w:asciiTheme="majorBidi" w:hAnsiTheme="majorBidi" w:cstheme="majorBidi"/>
          <w:b/>
          <w:bCs/>
          <w:sz w:val="24"/>
          <w:szCs w:val="24"/>
        </w:rPr>
      </w:pPr>
      <w:r w:rsidRPr="00480C59">
        <w:rPr>
          <w:rFonts w:asciiTheme="majorBidi" w:hAnsiTheme="majorBidi" w:cstheme="majorBidi"/>
          <w:b/>
          <w:bCs/>
          <w:sz w:val="24"/>
          <w:szCs w:val="24"/>
        </w:rPr>
        <w:t>Setup prior to arrival at the magnet</w:t>
      </w:r>
      <w:r w:rsidR="00FE5BDE">
        <w:rPr>
          <w:rFonts w:asciiTheme="majorBidi" w:hAnsiTheme="majorBidi" w:cstheme="majorBidi"/>
          <w:b/>
          <w:bCs/>
          <w:sz w:val="24"/>
          <w:szCs w:val="24"/>
        </w:rPr>
        <w:t>:</w:t>
      </w:r>
    </w:p>
    <w:p w14:paraId="319AEB73" w14:textId="77777777" w:rsidR="00480C59" w:rsidRPr="00480C59" w:rsidRDefault="00480C59" w:rsidP="00480C59">
      <w:pPr>
        <w:pStyle w:val="ListParagraph"/>
        <w:rPr>
          <w:rFonts w:asciiTheme="majorBidi" w:hAnsiTheme="majorBidi" w:cstheme="majorBidi"/>
          <w:sz w:val="24"/>
          <w:szCs w:val="24"/>
        </w:rPr>
      </w:pPr>
      <w:commentRangeStart w:id="97"/>
    </w:p>
    <w:p w14:paraId="1F475C91" w14:textId="77777777" w:rsidR="00444EF1" w:rsidRPr="00480C59" w:rsidRDefault="00B51A8F" w:rsidP="00B51A8F">
      <w:pPr>
        <w:pStyle w:val="ListParagraph"/>
        <w:numPr>
          <w:ilvl w:val="0"/>
          <w:numId w:val="14"/>
        </w:numPr>
        <w:rPr>
          <w:rFonts w:asciiTheme="majorBidi" w:hAnsiTheme="majorBidi" w:cstheme="majorBidi"/>
          <w:sz w:val="24"/>
          <w:szCs w:val="24"/>
        </w:rPr>
      </w:pPr>
      <w:r w:rsidRPr="00B374E4">
        <w:rPr>
          <w:rFonts w:asciiTheme="majorBidi" w:hAnsiTheme="majorBidi" w:cstheme="majorBidi"/>
          <w:color w:val="0070C0"/>
          <w:sz w:val="24"/>
          <w:szCs w:val="24"/>
        </w:rPr>
        <w:t>Researcher 1</w:t>
      </w:r>
      <w:r>
        <w:rPr>
          <w:rFonts w:asciiTheme="majorBidi" w:hAnsiTheme="majorBidi" w:cstheme="majorBidi"/>
          <w:color w:val="0070C0"/>
          <w:sz w:val="24"/>
          <w:szCs w:val="24"/>
        </w:rPr>
        <w:t xml:space="preserve"> </w:t>
      </w:r>
      <w:r>
        <w:rPr>
          <w:rFonts w:asciiTheme="majorBidi" w:hAnsiTheme="majorBidi" w:cstheme="majorBidi"/>
          <w:sz w:val="24"/>
          <w:szCs w:val="24"/>
        </w:rPr>
        <w:t>will r</w:t>
      </w:r>
      <w:r w:rsidR="00444EF1" w:rsidRPr="00480C59">
        <w:rPr>
          <w:rFonts w:asciiTheme="majorBidi" w:hAnsiTheme="majorBidi" w:cstheme="majorBidi"/>
          <w:sz w:val="24"/>
          <w:szCs w:val="24"/>
        </w:rPr>
        <w:t>emove the coil,</w:t>
      </w:r>
      <w:r w:rsidR="00B62AC4">
        <w:rPr>
          <w:rFonts w:asciiTheme="majorBidi" w:hAnsiTheme="majorBidi" w:cstheme="majorBidi"/>
          <w:sz w:val="24"/>
          <w:szCs w:val="24"/>
        </w:rPr>
        <w:t xml:space="preserve"> tuning rods,</w:t>
      </w:r>
      <w:r w:rsidR="00444EF1" w:rsidRPr="00480C59">
        <w:rPr>
          <w:rFonts w:asciiTheme="majorBidi" w:hAnsiTheme="majorBidi" w:cstheme="majorBidi"/>
          <w:sz w:val="24"/>
          <w:szCs w:val="24"/>
        </w:rPr>
        <w:t xml:space="preserve"> coil wrap, knee pad and exercising foot pad from the MR table.</w:t>
      </w:r>
    </w:p>
    <w:p w14:paraId="0FB6EC96" w14:textId="77777777" w:rsidR="00444EF1" w:rsidRPr="00480C59" w:rsidRDefault="00B51A8F" w:rsidP="00B51A8F">
      <w:pPr>
        <w:pStyle w:val="ListParagraph"/>
        <w:numPr>
          <w:ilvl w:val="0"/>
          <w:numId w:val="14"/>
        </w:numPr>
        <w:rPr>
          <w:rFonts w:asciiTheme="majorBidi" w:hAnsiTheme="majorBidi" w:cstheme="majorBidi"/>
          <w:sz w:val="24"/>
          <w:szCs w:val="24"/>
        </w:rPr>
      </w:pPr>
      <w:r w:rsidRPr="00B374E4">
        <w:rPr>
          <w:rFonts w:asciiTheme="majorBidi" w:hAnsiTheme="majorBidi" w:cstheme="majorBidi"/>
          <w:color w:val="0070C0"/>
          <w:sz w:val="24"/>
          <w:szCs w:val="24"/>
        </w:rPr>
        <w:t>Researcher 1</w:t>
      </w:r>
      <w:r>
        <w:rPr>
          <w:rFonts w:asciiTheme="majorBidi" w:hAnsiTheme="majorBidi" w:cstheme="majorBidi"/>
          <w:color w:val="0070C0"/>
          <w:sz w:val="24"/>
          <w:szCs w:val="24"/>
        </w:rPr>
        <w:t xml:space="preserve"> </w:t>
      </w:r>
      <w:r>
        <w:rPr>
          <w:rFonts w:asciiTheme="majorBidi" w:hAnsiTheme="majorBidi" w:cstheme="majorBidi"/>
          <w:sz w:val="24"/>
          <w:szCs w:val="24"/>
        </w:rPr>
        <w:t>will r</w:t>
      </w:r>
      <w:r w:rsidR="00444EF1" w:rsidRPr="00480C59">
        <w:rPr>
          <w:rFonts w:asciiTheme="majorBidi" w:hAnsiTheme="majorBidi" w:cstheme="majorBidi"/>
          <w:sz w:val="24"/>
          <w:szCs w:val="24"/>
        </w:rPr>
        <w:t>emove the shee</w:t>
      </w:r>
      <w:r>
        <w:rPr>
          <w:rFonts w:asciiTheme="majorBidi" w:hAnsiTheme="majorBidi" w:cstheme="majorBidi"/>
          <w:sz w:val="24"/>
          <w:szCs w:val="24"/>
        </w:rPr>
        <w:t>t and pillows from the MR table and</w:t>
      </w:r>
      <w:r w:rsidR="0095305F" w:rsidRPr="00480C59">
        <w:rPr>
          <w:rFonts w:asciiTheme="majorBidi" w:hAnsiTheme="majorBidi" w:cstheme="majorBidi"/>
          <w:sz w:val="24"/>
          <w:szCs w:val="24"/>
        </w:rPr>
        <w:t xml:space="preserve"> </w:t>
      </w:r>
      <w:r>
        <w:rPr>
          <w:rFonts w:asciiTheme="majorBidi" w:hAnsiTheme="majorBidi" w:cstheme="majorBidi"/>
          <w:sz w:val="24"/>
          <w:szCs w:val="24"/>
        </w:rPr>
        <w:t>t</w:t>
      </w:r>
      <w:r w:rsidR="0095305F" w:rsidRPr="00480C59">
        <w:rPr>
          <w:rFonts w:asciiTheme="majorBidi" w:hAnsiTheme="majorBidi" w:cstheme="majorBidi"/>
          <w:sz w:val="24"/>
          <w:szCs w:val="24"/>
        </w:rPr>
        <w:t>ake the used sheets and pillowcases to the magnet suite laundry hamper.</w:t>
      </w:r>
    </w:p>
    <w:p w14:paraId="779EFC06" w14:textId="77777777" w:rsidR="00444EF1" w:rsidRPr="00480C59" w:rsidRDefault="00B51A8F" w:rsidP="00092A95">
      <w:pPr>
        <w:pStyle w:val="ListParagraph"/>
        <w:numPr>
          <w:ilvl w:val="0"/>
          <w:numId w:val="14"/>
        </w:numPr>
        <w:rPr>
          <w:rFonts w:asciiTheme="majorBidi" w:hAnsiTheme="majorBidi" w:cstheme="majorBidi"/>
          <w:sz w:val="24"/>
          <w:szCs w:val="24"/>
        </w:rPr>
      </w:pPr>
      <w:r w:rsidRPr="00B374E4">
        <w:rPr>
          <w:rFonts w:asciiTheme="majorBidi" w:hAnsiTheme="majorBidi" w:cstheme="majorBidi"/>
          <w:color w:val="0070C0"/>
          <w:sz w:val="24"/>
          <w:szCs w:val="24"/>
        </w:rPr>
        <w:t>Researcher 1</w:t>
      </w:r>
      <w:r>
        <w:rPr>
          <w:rFonts w:asciiTheme="majorBidi" w:hAnsiTheme="majorBidi" w:cstheme="majorBidi"/>
          <w:color w:val="0070C0"/>
          <w:sz w:val="24"/>
          <w:szCs w:val="24"/>
        </w:rPr>
        <w:t xml:space="preserve"> </w:t>
      </w:r>
      <w:r>
        <w:rPr>
          <w:rFonts w:asciiTheme="majorBidi" w:hAnsiTheme="majorBidi" w:cstheme="majorBidi"/>
          <w:sz w:val="24"/>
          <w:szCs w:val="24"/>
        </w:rPr>
        <w:t xml:space="preserve">will </w:t>
      </w:r>
      <w:r w:rsidR="00092A95">
        <w:rPr>
          <w:rFonts w:asciiTheme="majorBidi" w:hAnsiTheme="majorBidi" w:cstheme="majorBidi"/>
          <w:sz w:val="24"/>
          <w:szCs w:val="24"/>
        </w:rPr>
        <w:t>t</w:t>
      </w:r>
      <w:r w:rsidR="00FD67BE" w:rsidRPr="00480C59">
        <w:rPr>
          <w:rFonts w:asciiTheme="majorBidi" w:hAnsiTheme="majorBidi" w:cstheme="majorBidi"/>
          <w:sz w:val="24"/>
          <w:szCs w:val="24"/>
        </w:rPr>
        <w:t>emporarily remove</w:t>
      </w:r>
      <w:r w:rsidR="00444EF1" w:rsidRPr="00480C59">
        <w:rPr>
          <w:rFonts w:asciiTheme="majorBidi" w:hAnsiTheme="majorBidi" w:cstheme="majorBidi"/>
          <w:sz w:val="24"/>
          <w:szCs w:val="24"/>
        </w:rPr>
        <w:t xml:space="preserve"> all the large table </w:t>
      </w:r>
      <w:r w:rsidR="00092A95">
        <w:rPr>
          <w:rFonts w:asciiTheme="majorBidi" w:hAnsiTheme="majorBidi" w:cstheme="majorBidi"/>
          <w:sz w:val="24"/>
          <w:szCs w:val="24"/>
        </w:rPr>
        <w:t>pads,</w:t>
      </w:r>
      <w:r w:rsidR="00444EF1" w:rsidRPr="00480C59">
        <w:rPr>
          <w:rFonts w:asciiTheme="majorBidi" w:hAnsiTheme="majorBidi" w:cstheme="majorBidi"/>
          <w:sz w:val="24"/>
          <w:szCs w:val="24"/>
        </w:rPr>
        <w:t xml:space="preserve"> </w:t>
      </w:r>
      <w:r w:rsidR="00092A95">
        <w:rPr>
          <w:rFonts w:asciiTheme="majorBidi" w:hAnsiTheme="majorBidi" w:cstheme="majorBidi"/>
          <w:sz w:val="24"/>
          <w:szCs w:val="24"/>
        </w:rPr>
        <w:t>u</w:t>
      </w:r>
      <w:r w:rsidR="00444EF1" w:rsidRPr="00480C59">
        <w:rPr>
          <w:rFonts w:asciiTheme="majorBidi" w:hAnsiTheme="majorBidi" w:cstheme="majorBidi"/>
          <w:sz w:val="24"/>
          <w:szCs w:val="24"/>
        </w:rPr>
        <w:t>nlock the table straps and loosen them enough to sep</w:t>
      </w:r>
      <w:r w:rsidR="00092A95">
        <w:rPr>
          <w:rFonts w:asciiTheme="majorBidi" w:hAnsiTheme="majorBidi" w:cstheme="majorBidi"/>
          <w:sz w:val="24"/>
          <w:szCs w:val="24"/>
        </w:rPr>
        <w:t>arate the hooks below the table,</w:t>
      </w:r>
      <w:r w:rsidR="00FD67BE" w:rsidRPr="00480C59">
        <w:rPr>
          <w:rFonts w:asciiTheme="majorBidi" w:hAnsiTheme="majorBidi" w:cstheme="majorBidi"/>
          <w:sz w:val="24"/>
          <w:szCs w:val="24"/>
        </w:rPr>
        <w:t xml:space="preserve"> </w:t>
      </w:r>
      <w:r w:rsidR="00092A95">
        <w:rPr>
          <w:rFonts w:asciiTheme="majorBidi" w:hAnsiTheme="majorBidi" w:cstheme="majorBidi"/>
          <w:sz w:val="24"/>
          <w:szCs w:val="24"/>
        </w:rPr>
        <w:t>f</w:t>
      </w:r>
      <w:r w:rsidR="00FD67BE" w:rsidRPr="00480C59">
        <w:rPr>
          <w:rFonts w:asciiTheme="majorBidi" w:hAnsiTheme="majorBidi" w:cstheme="majorBidi"/>
          <w:sz w:val="24"/>
          <w:szCs w:val="24"/>
        </w:rPr>
        <w:t xml:space="preserve">old the straps and place them back in their container. </w:t>
      </w:r>
      <w:r w:rsidR="00092A95" w:rsidRPr="00B374E4">
        <w:rPr>
          <w:rFonts w:asciiTheme="majorBidi" w:hAnsiTheme="majorBidi" w:cstheme="majorBidi"/>
          <w:color w:val="0070C0"/>
          <w:sz w:val="24"/>
          <w:szCs w:val="24"/>
        </w:rPr>
        <w:t>Researcher 1</w:t>
      </w:r>
      <w:r w:rsidR="00092A95">
        <w:rPr>
          <w:rFonts w:asciiTheme="majorBidi" w:hAnsiTheme="majorBidi" w:cstheme="majorBidi"/>
          <w:color w:val="0070C0"/>
          <w:sz w:val="24"/>
          <w:szCs w:val="24"/>
        </w:rPr>
        <w:t xml:space="preserve"> </w:t>
      </w:r>
      <w:r w:rsidR="00092A95">
        <w:rPr>
          <w:rFonts w:asciiTheme="majorBidi" w:hAnsiTheme="majorBidi" w:cstheme="majorBidi"/>
          <w:sz w:val="24"/>
          <w:szCs w:val="24"/>
        </w:rPr>
        <w:t>WILL</w:t>
      </w:r>
      <w:r w:rsidR="00FD67BE" w:rsidRPr="00480C59">
        <w:rPr>
          <w:rFonts w:asciiTheme="majorBidi" w:hAnsiTheme="majorBidi" w:cstheme="majorBidi"/>
          <w:sz w:val="24"/>
          <w:szCs w:val="24"/>
        </w:rPr>
        <w:t xml:space="preserve"> NOT unwind the straps from the ratchet mechanism. </w:t>
      </w:r>
    </w:p>
    <w:p w14:paraId="2937619A" w14:textId="77777777" w:rsidR="00092A95" w:rsidRDefault="00092A95" w:rsidP="00092A95">
      <w:pPr>
        <w:pStyle w:val="ListParagraph"/>
        <w:numPr>
          <w:ilvl w:val="0"/>
          <w:numId w:val="14"/>
        </w:numPr>
        <w:rPr>
          <w:rFonts w:asciiTheme="majorBidi" w:hAnsiTheme="majorBidi" w:cstheme="majorBidi"/>
          <w:sz w:val="24"/>
          <w:szCs w:val="24"/>
        </w:rPr>
      </w:pPr>
      <w:r w:rsidRPr="00B374E4">
        <w:rPr>
          <w:rFonts w:asciiTheme="majorBidi" w:hAnsiTheme="majorBidi" w:cstheme="majorBidi"/>
          <w:color w:val="0070C0"/>
          <w:sz w:val="24"/>
          <w:szCs w:val="24"/>
        </w:rPr>
        <w:t>Researcher 1</w:t>
      </w:r>
      <w:r>
        <w:rPr>
          <w:rFonts w:asciiTheme="majorBidi" w:hAnsiTheme="majorBidi" w:cstheme="majorBidi"/>
          <w:color w:val="0070C0"/>
          <w:sz w:val="24"/>
          <w:szCs w:val="24"/>
        </w:rPr>
        <w:t xml:space="preserve"> </w:t>
      </w:r>
      <w:r>
        <w:rPr>
          <w:rFonts w:asciiTheme="majorBidi" w:hAnsiTheme="majorBidi" w:cstheme="majorBidi"/>
          <w:sz w:val="24"/>
          <w:szCs w:val="24"/>
        </w:rPr>
        <w:t>will u</w:t>
      </w:r>
      <w:r w:rsidR="00444EF1" w:rsidRPr="00480C59">
        <w:rPr>
          <w:rFonts w:asciiTheme="majorBidi" w:hAnsiTheme="majorBidi" w:cstheme="majorBidi"/>
          <w:sz w:val="24"/>
          <w:szCs w:val="24"/>
        </w:rPr>
        <w:t>nplug the wireless force system and</w:t>
      </w:r>
      <w:r w:rsidR="00FD67BE" w:rsidRPr="00480C59">
        <w:rPr>
          <w:rFonts w:asciiTheme="majorBidi" w:hAnsiTheme="majorBidi" w:cstheme="majorBidi"/>
          <w:sz w:val="24"/>
          <w:szCs w:val="24"/>
        </w:rPr>
        <w:t xml:space="preserve"> the laptop, and unhook the connector cable from both the exercise </w:t>
      </w:r>
      <w:r w:rsidR="0095305F" w:rsidRPr="00480C59">
        <w:rPr>
          <w:rFonts w:asciiTheme="majorBidi" w:hAnsiTheme="majorBidi" w:cstheme="majorBidi"/>
          <w:sz w:val="24"/>
          <w:szCs w:val="24"/>
        </w:rPr>
        <w:t xml:space="preserve">device and the wireless force channel </w:t>
      </w:r>
      <w:r w:rsidR="001332CD">
        <w:rPr>
          <w:rFonts w:asciiTheme="majorBidi" w:hAnsiTheme="majorBidi" w:cstheme="majorBidi"/>
          <w:sz w:val="24"/>
          <w:szCs w:val="24"/>
        </w:rPr>
        <w:t>out</w:t>
      </w:r>
      <w:r w:rsidR="0095305F" w:rsidRPr="00480C59">
        <w:rPr>
          <w:rFonts w:asciiTheme="majorBidi" w:hAnsiTheme="majorBidi" w:cstheme="majorBidi"/>
          <w:sz w:val="24"/>
          <w:szCs w:val="24"/>
        </w:rPr>
        <w:t>put.</w:t>
      </w:r>
    </w:p>
    <w:p w14:paraId="4CA80851" w14:textId="77777777" w:rsidR="00444EF1" w:rsidRDefault="00092A95" w:rsidP="00092A95">
      <w:pPr>
        <w:pStyle w:val="ListParagraph"/>
        <w:numPr>
          <w:ilvl w:val="0"/>
          <w:numId w:val="14"/>
        </w:numPr>
        <w:rPr>
          <w:rFonts w:asciiTheme="majorBidi" w:hAnsiTheme="majorBidi" w:cstheme="majorBidi"/>
          <w:sz w:val="24"/>
          <w:szCs w:val="24"/>
        </w:rPr>
      </w:pPr>
      <w:r w:rsidRPr="00B374E4">
        <w:rPr>
          <w:rFonts w:asciiTheme="majorBidi" w:hAnsiTheme="majorBidi" w:cstheme="majorBidi"/>
          <w:color w:val="0070C0"/>
          <w:sz w:val="24"/>
          <w:szCs w:val="24"/>
        </w:rPr>
        <w:t>Researcher 1</w:t>
      </w:r>
      <w:r>
        <w:rPr>
          <w:rFonts w:asciiTheme="majorBidi" w:hAnsiTheme="majorBidi" w:cstheme="majorBidi"/>
          <w:color w:val="0070C0"/>
          <w:sz w:val="24"/>
          <w:szCs w:val="24"/>
        </w:rPr>
        <w:t xml:space="preserve"> </w:t>
      </w:r>
      <w:r>
        <w:rPr>
          <w:rFonts w:asciiTheme="majorBidi" w:hAnsiTheme="majorBidi" w:cstheme="majorBidi"/>
          <w:sz w:val="24"/>
          <w:szCs w:val="24"/>
        </w:rPr>
        <w:t>will p</w:t>
      </w:r>
      <w:r w:rsidR="00FD67BE" w:rsidRPr="00480C59">
        <w:rPr>
          <w:rFonts w:asciiTheme="majorBidi" w:hAnsiTheme="majorBidi" w:cstheme="majorBidi"/>
          <w:sz w:val="24"/>
          <w:szCs w:val="24"/>
        </w:rPr>
        <w:t xml:space="preserve">lace the large table pads back on the table, and place the laptop, wireless force system, </w:t>
      </w:r>
      <w:r w:rsidR="0095305F" w:rsidRPr="00480C59">
        <w:rPr>
          <w:rFonts w:asciiTheme="majorBidi" w:hAnsiTheme="majorBidi" w:cstheme="majorBidi"/>
          <w:sz w:val="24"/>
          <w:szCs w:val="24"/>
        </w:rPr>
        <w:t>connector cable, and power strip on the table for transport to the magnet.</w:t>
      </w:r>
    </w:p>
    <w:p w14:paraId="6553EE2E" w14:textId="77777777" w:rsidR="00B62AC4" w:rsidRPr="00480C59" w:rsidRDefault="00092A95" w:rsidP="00092A95">
      <w:pPr>
        <w:pStyle w:val="ListParagraph"/>
        <w:numPr>
          <w:ilvl w:val="0"/>
          <w:numId w:val="14"/>
        </w:numPr>
        <w:rPr>
          <w:rFonts w:asciiTheme="majorBidi" w:hAnsiTheme="majorBidi" w:cstheme="majorBidi"/>
          <w:sz w:val="24"/>
          <w:szCs w:val="24"/>
        </w:rPr>
      </w:pPr>
      <w:r w:rsidRPr="00B374E4">
        <w:rPr>
          <w:rFonts w:asciiTheme="majorBidi" w:hAnsiTheme="majorBidi" w:cstheme="majorBidi"/>
          <w:color w:val="0070C0"/>
          <w:sz w:val="24"/>
          <w:szCs w:val="24"/>
        </w:rPr>
        <w:t>Researcher 1</w:t>
      </w:r>
      <w:r>
        <w:rPr>
          <w:rFonts w:asciiTheme="majorBidi" w:hAnsiTheme="majorBidi" w:cstheme="majorBidi"/>
          <w:color w:val="0070C0"/>
          <w:sz w:val="24"/>
          <w:szCs w:val="24"/>
        </w:rPr>
        <w:t xml:space="preserve"> </w:t>
      </w:r>
      <w:r>
        <w:rPr>
          <w:rFonts w:asciiTheme="majorBidi" w:hAnsiTheme="majorBidi" w:cstheme="majorBidi"/>
          <w:sz w:val="24"/>
          <w:szCs w:val="24"/>
        </w:rPr>
        <w:t>will p</w:t>
      </w:r>
      <w:r w:rsidR="00B62AC4">
        <w:rPr>
          <w:rFonts w:asciiTheme="majorBidi" w:hAnsiTheme="majorBidi" w:cstheme="majorBidi"/>
          <w:sz w:val="24"/>
          <w:szCs w:val="24"/>
        </w:rPr>
        <w:t xml:space="preserve">lace the </w:t>
      </w:r>
      <w:r w:rsidR="00B62AC4" w:rsidRPr="00480C59">
        <w:rPr>
          <w:rFonts w:asciiTheme="majorBidi" w:hAnsiTheme="majorBidi" w:cstheme="majorBidi"/>
          <w:sz w:val="24"/>
          <w:szCs w:val="24"/>
        </w:rPr>
        <w:t xml:space="preserve">coil, coil wrap, knee pad and exercising foot pad </w:t>
      </w:r>
      <w:r w:rsidR="00B62AC4">
        <w:rPr>
          <w:rFonts w:asciiTheme="majorBidi" w:hAnsiTheme="majorBidi" w:cstheme="majorBidi"/>
          <w:sz w:val="24"/>
          <w:szCs w:val="24"/>
        </w:rPr>
        <w:t>on the MR table.</w:t>
      </w:r>
    </w:p>
    <w:p w14:paraId="5FE543FC" w14:textId="77777777" w:rsidR="0095305F" w:rsidRPr="00480C59" w:rsidRDefault="00092A95" w:rsidP="00092A95">
      <w:pPr>
        <w:pStyle w:val="ListParagraph"/>
        <w:numPr>
          <w:ilvl w:val="0"/>
          <w:numId w:val="14"/>
        </w:numPr>
        <w:rPr>
          <w:rFonts w:asciiTheme="majorBidi" w:hAnsiTheme="majorBidi" w:cstheme="majorBidi"/>
          <w:sz w:val="24"/>
          <w:szCs w:val="24"/>
        </w:rPr>
      </w:pPr>
      <w:r w:rsidRPr="00B374E4">
        <w:rPr>
          <w:rFonts w:asciiTheme="majorBidi" w:hAnsiTheme="majorBidi" w:cstheme="majorBidi"/>
          <w:color w:val="0070C0"/>
          <w:sz w:val="24"/>
          <w:szCs w:val="24"/>
        </w:rPr>
        <w:t>Researcher 1</w:t>
      </w:r>
      <w:r>
        <w:rPr>
          <w:rFonts w:asciiTheme="majorBidi" w:hAnsiTheme="majorBidi" w:cstheme="majorBidi"/>
          <w:color w:val="0070C0"/>
          <w:sz w:val="24"/>
          <w:szCs w:val="24"/>
        </w:rPr>
        <w:t xml:space="preserve"> </w:t>
      </w:r>
      <w:r>
        <w:rPr>
          <w:rFonts w:asciiTheme="majorBidi" w:hAnsiTheme="majorBidi" w:cstheme="majorBidi"/>
          <w:sz w:val="24"/>
          <w:szCs w:val="24"/>
        </w:rPr>
        <w:t>will g</w:t>
      </w:r>
      <w:r w:rsidR="0095305F" w:rsidRPr="00480C59">
        <w:rPr>
          <w:rFonts w:asciiTheme="majorBidi" w:hAnsiTheme="majorBidi" w:cstheme="majorBidi"/>
          <w:sz w:val="24"/>
          <w:szCs w:val="24"/>
        </w:rPr>
        <w:t>et the bag containing the resistance bands.</w:t>
      </w:r>
    </w:p>
    <w:p w14:paraId="796DFC40" w14:textId="77777777" w:rsidR="00FD67BE" w:rsidRDefault="00092A95" w:rsidP="00092A95">
      <w:pPr>
        <w:pStyle w:val="ListParagraph"/>
        <w:numPr>
          <w:ilvl w:val="0"/>
          <w:numId w:val="14"/>
        </w:numPr>
        <w:rPr>
          <w:rFonts w:asciiTheme="majorBidi" w:hAnsiTheme="majorBidi" w:cstheme="majorBidi"/>
          <w:sz w:val="24"/>
          <w:szCs w:val="24"/>
        </w:rPr>
      </w:pPr>
      <w:r w:rsidRPr="00B374E4">
        <w:rPr>
          <w:rFonts w:asciiTheme="majorBidi" w:hAnsiTheme="majorBidi" w:cstheme="majorBidi"/>
          <w:color w:val="0070C0"/>
          <w:sz w:val="24"/>
          <w:szCs w:val="24"/>
        </w:rPr>
        <w:t>Researcher 1</w:t>
      </w:r>
      <w:r>
        <w:rPr>
          <w:rFonts w:asciiTheme="majorBidi" w:hAnsiTheme="majorBidi" w:cstheme="majorBidi"/>
          <w:color w:val="0070C0"/>
          <w:sz w:val="24"/>
          <w:szCs w:val="24"/>
        </w:rPr>
        <w:t xml:space="preserve"> </w:t>
      </w:r>
      <w:r>
        <w:rPr>
          <w:rFonts w:asciiTheme="majorBidi" w:hAnsiTheme="majorBidi" w:cstheme="majorBidi"/>
          <w:sz w:val="24"/>
          <w:szCs w:val="24"/>
        </w:rPr>
        <w:t>will u</w:t>
      </w:r>
      <w:r w:rsidR="0095305F" w:rsidRPr="00480C59">
        <w:rPr>
          <w:rFonts w:asciiTheme="majorBidi" w:hAnsiTheme="majorBidi" w:cstheme="majorBidi"/>
          <w:sz w:val="24"/>
          <w:szCs w:val="24"/>
        </w:rPr>
        <w:t>nlock the table wheels and roll the table with supplies down the hall to the 3TA MRI suite.</w:t>
      </w:r>
    </w:p>
    <w:p w14:paraId="0B731E10" w14:textId="77777777" w:rsidR="00480C59" w:rsidRPr="00480C59" w:rsidRDefault="00480C59" w:rsidP="00092A95">
      <w:pPr>
        <w:pStyle w:val="ListParagraph"/>
        <w:numPr>
          <w:ilvl w:val="0"/>
          <w:numId w:val="14"/>
        </w:numPr>
        <w:rPr>
          <w:rFonts w:asciiTheme="majorBidi" w:hAnsiTheme="majorBidi" w:cstheme="majorBidi"/>
          <w:sz w:val="24"/>
          <w:szCs w:val="24"/>
        </w:rPr>
      </w:pPr>
      <w:r>
        <w:rPr>
          <w:rFonts w:asciiTheme="majorBidi" w:hAnsiTheme="majorBidi" w:cstheme="majorBidi"/>
          <w:sz w:val="24"/>
          <w:szCs w:val="24"/>
        </w:rPr>
        <w:t xml:space="preserve">If other groups are still scanning </w:t>
      </w:r>
      <w:r w:rsidR="00092A95">
        <w:rPr>
          <w:rFonts w:asciiTheme="majorBidi" w:hAnsiTheme="majorBidi" w:cstheme="majorBidi"/>
          <w:sz w:val="24"/>
          <w:szCs w:val="24"/>
        </w:rPr>
        <w:t>upon arrival</w:t>
      </w:r>
      <w:r>
        <w:rPr>
          <w:rFonts w:asciiTheme="majorBidi" w:hAnsiTheme="majorBidi" w:cstheme="majorBidi"/>
          <w:sz w:val="24"/>
          <w:szCs w:val="24"/>
        </w:rPr>
        <w:t xml:space="preserve">, </w:t>
      </w:r>
      <w:r w:rsidR="00092A95" w:rsidRPr="00B374E4">
        <w:rPr>
          <w:rFonts w:asciiTheme="majorBidi" w:hAnsiTheme="majorBidi" w:cstheme="majorBidi"/>
          <w:color w:val="0070C0"/>
          <w:sz w:val="24"/>
          <w:szCs w:val="24"/>
        </w:rPr>
        <w:t>Researcher 1</w:t>
      </w:r>
      <w:r w:rsidR="00092A95">
        <w:rPr>
          <w:rFonts w:asciiTheme="majorBidi" w:hAnsiTheme="majorBidi" w:cstheme="majorBidi"/>
          <w:color w:val="0070C0"/>
          <w:sz w:val="24"/>
          <w:szCs w:val="24"/>
        </w:rPr>
        <w:t xml:space="preserve"> </w:t>
      </w:r>
      <w:r w:rsidR="00092A95">
        <w:rPr>
          <w:rFonts w:asciiTheme="majorBidi" w:hAnsiTheme="majorBidi" w:cstheme="majorBidi"/>
          <w:sz w:val="24"/>
          <w:szCs w:val="24"/>
        </w:rPr>
        <w:t xml:space="preserve">will </w:t>
      </w:r>
      <w:r>
        <w:rPr>
          <w:rFonts w:asciiTheme="majorBidi" w:hAnsiTheme="majorBidi" w:cstheme="majorBidi"/>
          <w:sz w:val="24"/>
          <w:szCs w:val="24"/>
        </w:rPr>
        <w:t>park the table in the long hallway and go around to the other access door where the waiting area is located.</w:t>
      </w:r>
      <w:commentRangeEnd w:id="97"/>
      <w:r w:rsidR="0060230F">
        <w:rPr>
          <w:rStyle w:val="CommentReference"/>
        </w:rPr>
        <w:commentReference w:id="97"/>
      </w:r>
    </w:p>
    <w:p w14:paraId="5A54F433" w14:textId="77777777" w:rsidR="00444EF1" w:rsidRPr="00480C59" w:rsidRDefault="00444EF1" w:rsidP="00FD67BE">
      <w:pPr>
        <w:pStyle w:val="ListParagraph"/>
        <w:ind w:left="795"/>
        <w:rPr>
          <w:rFonts w:asciiTheme="majorBidi" w:hAnsiTheme="majorBidi" w:cstheme="majorBidi"/>
          <w:sz w:val="24"/>
          <w:szCs w:val="24"/>
        </w:rPr>
      </w:pPr>
    </w:p>
    <w:p w14:paraId="08291EB3" w14:textId="77777777" w:rsidR="003C048D" w:rsidRPr="00173800" w:rsidRDefault="003C048D" w:rsidP="00480C59">
      <w:pPr>
        <w:pStyle w:val="ListParagraph"/>
        <w:numPr>
          <w:ilvl w:val="2"/>
          <w:numId w:val="1"/>
        </w:numPr>
        <w:rPr>
          <w:rFonts w:asciiTheme="majorBidi" w:hAnsiTheme="majorBidi" w:cstheme="majorBidi"/>
          <w:b/>
          <w:bCs/>
          <w:sz w:val="28"/>
          <w:szCs w:val="28"/>
        </w:rPr>
      </w:pPr>
      <w:r w:rsidRPr="00480C59">
        <w:rPr>
          <w:rFonts w:asciiTheme="majorBidi" w:hAnsiTheme="majorBidi" w:cstheme="majorBidi"/>
          <w:b/>
          <w:bCs/>
          <w:sz w:val="24"/>
          <w:szCs w:val="24"/>
        </w:rPr>
        <w:t>Setup at the magnet</w:t>
      </w:r>
      <w:r w:rsidR="00FE5BDE">
        <w:rPr>
          <w:rFonts w:asciiTheme="majorBidi" w:hAnsiTheme="majorBidi" w:cstheme="majorBidi"/>
          <w:b/>
          <w:bCs/>
          <w:sz w:val="24"/>
          <w:szCs w:val="24"/>
        </w:rPr>
        <w:t>:</w:t>
      </w:r>
    </w:p>
    <w:p w14:paraId="2C8B6829" w14:textId="77777777" w:rsidR="00173800" w:rsidRDefault="00173800" w:rsidP="00173800">
      <w:pPr>
        <w:pStyle w:val="ListParagraph"/>
        <w:ind w:left="360"/>
        <w:rPr>
          <w:rFonts w:asciiTheme="majorBidi" w:hAnsiTheme="majorBidi" w:cstheme="majorBidi"/>
          <w:b/>
          <w:bCs/>
          <w:sz w:val="24"/>
          <w:szCs w:val="24"/>
        </w:rPr>
      </w:pPr>
    </w:p>
    <w:p w14:paraId="7B27AA08" w14:textId="77777777" w:rsidR="00173800" w:rsidRPr="00173800" w:rsidRDefault="00173800" w:rsidP="00B62AC4">
      <w:pPr>
        <w:pStyle w:val="ListParagraph"/>
        <w:numPr>
          <w:ilvl w:val="0"/>
          <w:numId w:val="15"/>
        </w:numPr>
        <w:rPr>
          <w:rFonts w:asciiTheme="majorBidi" w:hAnsiTheme="majorBidi" w:cstheme="majorBidi"/>
          <w:sz w:val="24"/>
          <w:szCs w:val="24"/>
        </w:rPr>
      </w:pPr>
      <w:r w:rsidRPr="00173800">
        <w:rPr>
          <w:rFonts w:asciiTheme="majorBidi" w:hAnsiTheme="majorBidi" w:cstheme="majorBidi"/>
          <w:sz w:val="24"/>
          <w:szCs w:val="24"/>
        </w:rPr>
        <w:t xml:space="preserve">When any other groups have cleared the scanner area, </w:t>
      </w:r>
      <w:r w:rsidR="00B62AC4" w:rsidRPr="00B62AC4">
        <w:rPr>
          <w:rFonts w:asciiTheme="majorBidi" w:hAnsiTheme="majorBidi" w:cstheme="majorBidi"/>
          <w:color w:val="FF0000"/>
          <w:sz w:val="24"/>
          <w:szCs w:val="24"/>
        </w:rPr>
        <w:t>Researcher 2</w:t>
      </w:r>
      <w:r w:rsidRPr="00173800">
        <w:rPr>
          <w:rFonts w:asciiTheme="majorBidi" w:hAnsiTheme="majorBidi" w:cstheme="majorBidi"/>
          <w:sz w:val="24"/>
          <w:szCs w:val="24"/>
        </w:rPr>
        <w:t xml:space="preserve"> will instruct the subject to be seated at the computer on the side table. </w:t>
      </w:r>
    </w:p>
    <w:p w14:paraId="3BB2FD80" w14:textId="77777777" w:rsidR="00173800" w:rsidRDefault="00B62AC4" w:rsidP="00173800">
      <w:pPr>
        <w:pStyle w:val="ListParagraph"/>
        <w:numPr>
          <w:ilvl w:val="0"/>
          <w:numId w:val="15"/>
        </w:numPr>
        <w:rPr>
          <w:rFonts w:asciiTheme="majorBidi" w:hAnsiTheme="majorBidi" w:cstheme="majorBidi"/>
          <w:sz w:val="24"/>
          <w:szCs w:val="24"/>
        </w:rPr>
      </w:pPr>
      <w:r w:rsidRPr="00B62AC4">
        <w:rPr>
          <w:rFonts w:asciiTheme="majorBidi" w:hAnsiTheme="majorBidi" w:cstheme="majorBidi"/>
          <w:color w:val="FF0000"/>
          <w:sz w:val="24"/>
          <w:szCs w:val="24"/>
        </w:rPr>
        <w:t>Researcher 2</w:t>
      </w:r>
      <w:r w:rsidR="00173800">
        <w:rPr>
          <w:rFonts w:asciiTheme="majorBidi" w:hAnsiTheme="majorBidi" w:cstheme="majorBidi"/>
          <w:sz w:val="24"/>
          <w:szCs w:val="24"/>
        </w:rPr>
        <w:t xml:space="preserve"> will access the metal screening form and input the subject’s code obtained when they previously completed the form.</w:t>
      </w:r>
    </w:p>
    <w:p w14:paraId="5CB3F66F" w14:textId="77777777" w:rsidR="00173800" w:rsidRPr="00B62AC4" w:rsidRDefault="00B62AC4" w:rsidP="00B0151D">
      <w:pPr>
        <w:pStyle w:val="ListParagraph"/>
        <w:numPr>
          <w:ilvl w:val="0"/>
          <w:numId w:val="15"/>
        </w:numPr>
        <w:rPr>
          <w:rFonts w:asciiTheme="majorBidi" w:hAnsiTheme="majorBidi" w:cstheme="majorBidi"/>
          <w:sz w:val="28"/>
          <w:szCs w:val="28"/>
        </w:rPr>
      </w:pPr>
      <w:r w:rsidRPr="00B62AC4">
        <w:rPr>
          <w:rFonts w:asciiTheme="majorBidi" w:hAnsiTheme="majorBidi" w:cstheme="majorBidi"/>
          <w:color w:val="FF0000"/>
          <w:sz w:val="24"/>
          <w:szCs w:val="24"/>
        </w:rPr>
        <w:t>Researcher 2</w:t>
      </w:r>
      <w:r w:rsidR="00173800">
        <w:rPr>
          <w:rFonts w:asciiTheme="majorBidi" w:hAnsiTheme="majorBidi" w:cstheme="majorBidi"/>
          <w:sz w:val="24"/>
          <w:szCs w:val="24"/>
        </w:rPr>
        <w:t xml:space="preserve"> will interact with the </w:t>
      </w:r>
      <w:r w:rsidR="00173800" w:rsidRPr="00B0151D">
        <w:rPr>
          <w:rFonts w:asciiTheme="majorBidi" w:hAnsiTheme="majorBidi" w:cstheme="majorBidi"/>
          <w:b/>
          <w:bCs/>
          <w:sz w:val="24"/>
          <w:szCs w:val="24"/>
        </w:rPr>
        <w:t xml:space="preserve">MR </w:t>
      </w:r>
      <w:r w:rsidR="00B0151D">
        <w:rPr>
          <w:rFonts w:asciiTheme="majorBidi" w:hAnsiTheme="majorBidi" w:cstheme="majorBidi"/>
          <w:b/>
          <w:bCs/>
          <w:sz w:val="24"/>
          <w:szCs w:val="24"/>
        </w:rPr>
        <w:t>T</w:t>
      </w:r>
      <w:r w:rsidR="00173800" w:rsidRPr="00B0151D">
        <w:rPr>
          <w:rFonts w:asciiTheme="majorBidi" w:hAnsiTheme="majorBidi" w:cstheme="majorBidi"/>
          <w:b/>
          <w:bCs/>
          <w:sz w:val="24"/>
          <w:szCs w:val="24"/>
        </w:rPr>
        <w:t>echnologist</w:t>
      </w:r>
      <w:r w:rsidR="00173800">
        <w:rPr>
          <w:rFonts w:asciiTheme="majorBidi" w:hAnsiTheme="majorBidi" w:cstheme="majorBidi"/>
          <w:sz w:val="24"/>
          <w:szCs w:val="24"/>
        </w:rPr>
        <w:t xml:space="preserve"> to assure that screening is complete.</w:t>
      </w:r>
    </w:p>
    <w:p w14:paraId="7F01DF7B" w14:textId="77777777" w:rsidR="00B62AC4" w:rsidRPr="009C5B42" w:rsidRDefault="00B62AC4" w:rsidP="00173800">
      <w:pPr>
        <w:pStyle w:val="ListParagraph"/>
        <w:numPr>
          <w:ilvl w:val="0"/>
          <w:numId w:val="15"/>
        </w:numPr>
        <w:rPr>
          <w:rFonts w:asciiTheme="majorBidi" w:hAnsiTheme="majorBidi" w:cstheme="majorBidi"/>
          <w:sz w:val="28"/>
          <w:szCs w:val="28"/>
        </w:rPr>
      </w:pPr>
      <w:r>
        <w:rPr>
          <w:rFonts w:asciiTheme="majorBidi" w:hAnsiTheme="majorBidi" w:cstheme="majorBidi"/>
          <w:sz w:val="24"/>
          <w:szCs w:val="24"/>
        </w:rPr>
        <w:t xml:space="preserve">When screening is complete, </w:t>
      </w:r>
      <w:r w:rsidRPr="00B62AC4">
        <w:rPr>
          <w:rFonts w:asciiTheme="majorBidi" w:hAnsiTheme="majorBidi" w:cstheme="majorBidi"/>
          <w:color w:val="FF0000"/>
          <w:sz w:val="24"/>
          <w:szCs w:val="24"/>
        </w:rPr>
        <w:t xml:space="preserve">Researcher 2 </w:t>
      </w:r>
      <w:r>
        <w:rPr>
          <w:rFonts w:asciiTheme="majorBidi" w:hAnsiTheme="majorBidi" w:cstheme="majorBidi"/>
          <w:sz w:val="24"/>
          <w:szCs w:val="24"/>
        </w:rPr>
        <w:t>will ask the subject to remain seated and wait for a few minutes until the setup is finished.</w:t>
      </w:r>
    </w:p>
    <w:p w14:paraId="05E765C0" w14:textId="77777777" w:rsidR="009C5B42" w:rsidRPr="009C5B42" w:rsidRDefault="009C5B42" w:rsidP="00B62AC4">
      <w:pPr>
        <w:pStyle w:val="ListParagraph"/>
        <w:numPr>
          <w:ilvl w:val="0"/>
          <w:numId w:val="15"/>
        </w:numPr>
        <w:rPr>
          <w:rFonts w:asciiTheme="majorBidi" w:hAnsiTheme="majorBidi" w:cstheme="majorBidi"/>
          <w:sz w:val="28"/>
          <w:szCs w:val="28"/>
        </w:rPr>
      </w:pPr>
      <w:r>
        <w:rPr>
          <w:rFonts w:asciiTheme="majorBidi" w:hAnsiTheme="majorBidi" w:cstheme="majorBidi"/>
          <w:sz w:val="24"/>
          <w:szCs w:val="24"/>
        </w:rPr>
        <w:t xml:space="preserve">While this is happening, </w:t>
      </w:r>
      <w:r w:rsidR="00B62AC4" w:rsidRPr="00B62AC4">
        <w:rPr>
          <w:rFonts w:asciiTheme="majorBidi" w:hAnsiTheme="majorBidi" w:cstheme="majorBidi"/>
          <w:color w:val="0070C0"/>
          <w:sz w:val="24"/>
          <w:szCs w:val="24"/>
        </w:rPr>
        <w:t>Researcher 1</w:t>
      </w:r>
      <w:r>
        <w:rPr>
          <w:rFonts w:asciiTheme="majorBidi" w:hAnsiTheme="majorBidi" w:cstheme="majorBidi"/>
          <w:sz w:val="24"/>
          <w:szCs w:val="24"/>
        </w:rPr>
        <w:t xml:space="preserve"> will roll the MR patient table down towards the magnet door. </w:t>
      </w:r>
    </w:p>
    <w:p w14:paraId="1937382A" w14:textId="77777777" w:rsidR="009C5B42" w:rsidRPr="009C5B42" w:rsidRDefault="00497384" w:rsidP="00497384">
      <w:pPr>
        <w:pStyle w:val="ListParagraph"/>
        <w:numPr>
          <w:ilvl w:val="0"/>
          <w:numId w:val="15"/>
        </w:numPr>
        <w:rPr>
          <w:rFonts w:asciiTheme="majorBidi" w:hAnsiTheme="majorBidi" w:cstheme="majorBidi"/>
          <w:sz w:val="28"/>
          <w:szCs w:val="28"/>
        </w:rPr>
      </w:pPr>
      <w:r w:rsidRPr="00B62AC4">
        <w:rPr>
          <w:rFonts w:asciiTheme="majorBidi" w:hAnsiTheme="majorBidi" w:cstheme="majorBidi"/>
          <w:color w:val="0070C0"/>
          <w:sz w:val="24"/>
          <w:szCs w:val="24"/>
        </w:rPr>
        <w:t>Researcher 1</w:t>
      </w:r>
      <w:r>
        <w:rPr>
          <w:rFonts w:asciiTheme="majorBidi" w:hAnsiTheme="majorBidi" w:cstheme="majorBidi"/>
          <w:sz w:val="24"/>
          <w:szCs w:val="24"/>
        </w:rPr>
        <w:t xml:space="preserve"> will r</w:t>
      </w:r>
      <w:r w:rsidR="009C5B42">
        <w:rPr>
          <w:rFonts w:asciiTheme="majorBidi" w:hAnsiTheme="majorBidi" w:cstheme="majorBidi"/>
          <w:sz w:val="24"/>
          <w:szCs w:val="24"/>
        </w:rPr>
        <w:t>emove the power strip from the table and place it on the floor to the right of the MR console as shown.</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5"/>
      </w:tblGrid>
      <w:tr w:rsidR="009C5B42" w14:paraId="1EC07614" w14:textId="77777777" w:rsidTr="00163D0B">
        <w:tc>
          <w:tcPr>
            <w:tcW w:w="4765" w:type="dxa"/>
          </w:tcPr>
          <w:p w14:paraId="76726CAF" w14:textId="77777777" w:rsidR="009C5B42" w:rsidRDefault="009C5B42" w:rsidP="009C5B42">
            <w:pPr>
              <w:rPr>
                <w:rFonts w:asciiTheme="majorBidi" w:hAnsiTheme="majorBidi" w:cstheme="majorBidi"/>
                <w:sz w:val="28"/>
                <w:szCs w:val="28"/>
              </w:rPr>
            </w:pPr>
            <w:del w:id="98" w:author="Bush, Emily Catherine" w:date="2015-08-21T11:47:00Z">
              <w:r w:rsidDel="0060230F">
                <w:rPr>
                  <w:rFonts w:asciiTheme="majorBidi" w:hAnsiTheme="majorBidi" w:cstheme="majorBidi"/>
                  <w:b/>
                  <w:bCs/>
                  <w:noProof/>
                  <w:sz w:val="28"/>
                  <w:szCs w:val="28"/>
                </w:rPr>
                <w:lastRenderedPageBreak/>
                <w:drawing>
                  <wp:inline distT="0" distB="0" distL="0" distR="0" wp14:anchorId="6500C11E" wp14:editId="68FD7583">
                    <wp:extent cx="2864155" cy="1611086"/>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MRI_Power strip.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28337" cy="1647188"/>
                            </a:xfrm>
                            <a:prstGeom prst="rect">
                              <a:avLst/>
                            </a:prstGeom>
                          </pic:spPr>
                        </pic:pic>
                      </a:graphicData>
                    </a:graphic>
                  </wp:inline>
                </w:drawing>
              </w:r>
            </w:del>
          </w:p>
        </w:tc>
      </w:tr>
    </w:tbl>
    <w:p w14:paraId="587EA485" w14:textId="77777777" w:rsidR="009C5B42" w:rsidRDefault="00497384" w:rsidP="00497384">
      <w:pPr>
        <w:pStyle w:val="ListParagraph"/>
        <w:numPr>
          <w:ilvl w:val="0"/>
          <w:numId w:val="16"/>
        </w:numPr>
        <w:rPr>
          <w:rFonts w:asciiTheme="majorBidi" w:hAnsiTheme="majorBidi" w:cstheme="majorBidi"/>
          <w:sz w:val="24"/>
          <w:szCs w:val="24"/>
        </w:rPr>
      </w:pPr>
      <w:r w:rsidRPr="00B62AC4">
        <w:rPr>
          <w:rFonts w:asciiTheme="majorBidi" w:hAnsiTheme="majorBidi" w:cstheme="majorBidi"/>
          <w:color w:val="0070C0"/>
          <w:sz w:val="24"/>
          <w:szCs w:val="24"/>
        </w:rPr>
        <w:t>Researcher 1</w:t>
      </w:r>
      <w:r>
        <w:rPr>
          <w:rFonts w:asciiTheme="majorBidi" w:hAnsiTheme="majorBidi" w:cstheme="majorBidi"/>
          <w:sz w:val="24"/>
          <w:szCs w:val="24"/>
        </w:rPr>
        <w:t xml:space="preserve"> will r</w:t>
      </w:r>
      <w:r w:rsidR="00163D0B" w:rsidRPr="00163D0B">
        <w:rPr>
          <w:rFonts w:asciiTheme="majorBidi" w:hAnsiTheme="majorBidi" w:cstheme="majorBidi"/>
          <w:sz w:val="24"/>
          <w:szCs w:val="24"/>
        </w:rPr>
        <w:t>emove the wireless force system from the</w:t>
      </w:r>
      <w:r w:rsidR="003F054C">
        <w:rPr>
          <w:rFonts w:asciiTheme="majorBidi" w:hAnsiTheme="majorBidi" w:cstheme="majorBidi"/>
          <w:sz w:val="24"/>
          <w:szCs w:val="24"/>
        </w:rPr>
        <w:t xml:space="preserve"> MR</w:t>
      </w:r>
      <w:r w:rsidR="00163D0B" w:rsidRPr="00163D0B">
        <w:rPr>
          <w:rFonts w:asciiTheme="majorBidi" w:hAnsiTheme="majorBidi" w:cstheme="majorBidi"/>
          <w:sz w:val="24"/>
          <w:szCs w:val="24"/>
        </w:rPr>
        <w:t xml:space="preserve"> table and place it in the window in front of the MR console as shown.</w:t>
      </w:r>
      <w:r w:rsidR="00DA0DDC">
        <w:rPr>
          <w:rFonts w:asciiTheme="majorBidi" w:hAnsiTheme="majorBidi" w:cstheme="majorBidi"/>
          <w:sz w:val="24"/>
          <w:szCs w:val="24"/>
        </w:rPr>
        <w:t xml:space="preserve"> Plug the power cable into the power strip.</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163D0B" w14:paraId="2E6FAB31" w14:textId="77777777" w:rsidTr="003F054C">
        <w:tc>
          <w:tcPr>
            <w:tcW w:w="9350" w:type="dxa"/>
          </w:tcPr>
          <w:p w14:paraId="0D7A788F" w14:textId="77777777" w:rsidR="00163D0B" w:rsidRDefault="00163D0B" w:rsidP="00163D0B">
            <w:pPr>
              <w:rPr>
                <w:rFonts w:asciiTheme="majorBidi" w:hAnsiTheme="majorBidi" w:cstheme="majorBidi"/>
                <w:sz w:val="24"/>
                <w:szCs w:val="24"/>
              </w:rPr>
            </w:pPr>
            <w:r>
              <w:rPr>
                <w:rFonts w:asciiTheme="majorBidi" w:hAnsiTheme="majorBidi" w:cstheme="majorBidi"/>
                <w:b/>
                <w:bCs/>
                <w:noProof/>
                <w:sz w:val="28"/>
                <w:szCs w:val="28"/>
              </w:rPr>
              <w:drawing>
                <wp:inline distT="0" distB="0" distL="0" distR="0" wp14:anchorId="29A3C56E" wp14:editId="0AD9CFE0">
                  <wp:extent cx="3491170" cy="196378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RI_Wireless_Force.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501686" cy="1969698"/>
                          </a:xfrm>
                          <a:prstGeom prst="rect">
                            <a:avLst/>
                          </a:prstGeom>
                        </pic:spPr>
                      </pic:pic>
                    </a:graphicData>
                  </a:graphic>
                </wp:inline>
              </w:drawing>
            </w:r>
          </w:p>
        </w:tc>
      </w:tr>
    </w:tbl>
    <w:p w14:paraId="0D0734D8" w14:textId="77777777" w:rsidR="00163D0B" w:rsidRDefault="00163D0B" w:rsidP="00163D0B">
      <w:pPr>
        <w:ind w:left="720"/>
        <w:rPr>
          <w:rFonts w:asciiTheme="majorBidi" w:hAnsiTheme="majorBidi" w:cstheme="majorBidi"/>
          <w:sz w:val="24"/>
          <w:szCs w:val="24"/>
        </w:rPr>
      </w:pPr>
    </w:p>
    <w:p w14:paraId="6883053A" w14:textId="77777777" w:rsidR="003F054C" w:rsidRPr="00E53980" w:rsidRDefault="00497384" w:rsidP="00497384">
      <w:pPr>
        <w:pStyle w:val="ListParagraph"/>
        <w:numPr>
          <w:ilvl w:val="0"/>
          <w:numId w:val="16"/>
        </w:numPr>
        <w:rPr>
          <w:rFonts w:asciiTheme="majorBidi" w:hAnsiTheme="majorBidi" w:cstheme="majorBidi"/>
          <w:sz w:val="24"/>
          <w:szCs w:val="24"/>
        </w:rPr>
      </w:pPr>
      <w:r w:rsidRPr="00B62AC4">
        <w:rPr>
          <w:rFonts w:asciiTheme="majorBidi" w:hAnsiTheme="majorBidi" w:cstheme="majorBidi"/>
          <w:color w:val="0070C0"/>
          <w:sz w:val="24"/>
          <w:szCs w:val="24"/>
        </w:rPr>
        <w:t>Researcher 1</w:t>
      </w:r>
      <w:r>
        <w:rPr>
          <w:rFonts w:asciiTheme="majorBidi" w:hAnsiTheme="majorBidi" w:cstheme="majorBidi"/>
          <w:sz w:val="24"/>
          <w:szCs w:val="24"/>
        </w:rPr>
        <w:t xml:space="preserve"> will p</w:t>
      </w:r>
      <w:r w:rsidR="001332CD" w:rsidRPr="00E53980">
        <w:rPr>
          <w:rFonts w:asciiTheme="majorBidi" w:hAnsiTheme="majorBidi" w:cstheme="majorBidi"/>
          <w:sz w:val="24"/>
          <w:szCs w:val="24"/>
        </w:rPr>
        <w:t>lug the 10V force channel output into the 9 pin channel on the wall panel as shown.</w:t>
      </w:r>
      <w:r w:rsidR="00DA0DDC">
        <w:rPr>
          <w:rFonts w:asciiTheme="majorBidi" w:hAnsiTheme="majorBidi" w:cstheme="majorBidi"/>
          <w:sz w:val="24"/>
          <w:szCs w:val="24"/>
        </w:rPr>
        <w:t xml:space="preserve"> Make note of the panel location to maintain channel consistency on the panel inside the magnet room.</w:t>
      </w:r>
    </w:p>
    <w:tbl>
      <w:tblPr>
        <w:tblStyle w:val="TableGrid"/>
        <w:tblpPr w:leftFromText="180" w:rightFromText="180" w:vertAnchor="text" w:horzAnchor="page" w:tblpX="2175" w:tblpY="1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53980" w14:paraId="602702B0" w14:textId="77777777" w:rsidTr="00707355">
        <w:tc>
          <w:tcPr>
            <w:tcW w:w="4675" w:type="dxa"/>
          </w:tcPr>
          <w:p w14:paraId="056C7C35" w14:textId="77777777" w:rsidR="00E53980" w:rsidRDefault="00E53980" w:rsidP="00E53980">
            <w:pP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61087FB7" wp14:editId="1E188A4A">
                  <wp:extent cx="2783886" cy="156754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RI_Marked_Empty_Panel.jpg.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12573" cy="1583696"/>
                          </a:xfrm>
                          <a:prstGeom prst="rect">
                            <a:avLst/>
                          </a:prstGeom>
                        </pic:spPr>
                      </pic:pic>
                    </a:graphicData>
                  </a:graphic>
                </wp:inline>
              </w:drawing>
            </w:r>
          </w:p>
        </w:tc>
        <w:tc>
          <w:tcPr>
            <w:tcW w:w="4675" w:type="dxa"/>
          </w:tcPr>
          <w:p w14:paraId="2DE5B394" w14:textId="77777777" w:rsidR="00E53980" w:rsidRDefault="00E53980" w:rsidP="00E53980">
            <w:pP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2E7E078F" wp14:editId="33F4C826">
                  <wp:extent cx="2779776" cy="1563624"/>
                  <wp:effectExtent l="0" t="0" r="1905" b="0"/>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MRI_Connected_Panel.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79776" cy="1563624"/>
                          </a:xfrm>
                          <a:prstGeom prst="rect">
                            <a:avLst/>
                          </a:prstGeom>
                        </pic:spPr>
                      </pic:pic>
                    </a:graphicData>
                  </a:graphic>
                </wp:inline>
              </w:drawing>
            </w:r>
          </w:p>
        </w:tc>
      </w:tr>
    </w:tbl>
    <w:p w14:paraId="539F168B" w14:textId="77777777" w:rsidR="00E53980" w:rsidRDefault="00E53980" w:rsidP="00E53980">
      <w:pPr>
        <w:rPr>
          <w:rFonts w:asciiTheme="majorBidi" w:hAnsiTheme="majorBidi" w:cstheme="majorBidi"/>
          <w:b/>
          <w:bCs/>
          <w:sz w:val="28"/>
          <w:szCs w:val="28"/>
        </w:rPr>
      </w:pPr>
      <w:r>
        <w:rPr>
          <w:rFonts w:asciiTheme="majorBidi" w:hAnsiTheme="majorBidi" w:cstheme="majorBidi"/>
          <w:b/>
          <w:bCs/>
          <w:sz w:val="28"/>
          <w:szCs w:val="28"/>
        </w:rPr>
        <w:tab/>
      </w:r>
    </w:p>
    <w:p w14:paraId="1930AEF6" w14:textId="77777777" w:rsidR="00E53980" w:rsidRPr="00DA0DDC" w:rsidRDefault="00497384" w:rsidP="00497384">
      <w:pPr>
        <w:pStyle w:val="ListParagraph"/>
        <w:numPr>
          <w:ilvl w:val="0"/>
          <w:numId w:val="16"/>
        </w:numPr>
        <w:rPr>
          <w:rFonts w:asciiTheme="majorBidi" w:hAnsiTheme="majorBidi" w:cstheme="majorBidi"/>
          <w:sz w:val="24"/>
          <w:szCs w:val="24"/>
        </w:rPr>
      </w:pPr>
      <w:r w:rsidRPr="00B62AC4">
        <w:rPr>
          <w:rFonts w:asciiTheme="majorBidi" w:hAnsiTheme="majorBidi" w:cstheme="majorBidi"/>
          <w:color w:val="0070C0"/>
          <w:sz w:val="24"/>
          <w:szCs w:val="24"/>
        </w:rPr>
        <w:t>Researcher 1</w:t>
      </w:r>
      <w:r>
        <w:rPr>
          <w:rFonts w:asciiTheme="majorBidi" w:hAnsiTheme="majorBidi" w:cstheme="majorBidi"/>
          <w:sz w:val="24"/>
          <w:szCs w:val="24"/>
        </w:rPr>
        <w:t xml:space="preserve"> will r</w:t>
      </w:r>
      <w:r w:rsidR="00DA0DDC" w:rsidRPr="00DA0DDC">
        <w:rPr>
          <w:rFonts w:asciiTheme="majorBidi" w:hAnsiTheme="majorBidi" w:cstheme="majorBidi"/>
          <w:sz w:val="24"/>
          <w:szCs w:val="24"/>
        </w:rPr>
        <w:t xml:space="preserve">emove the laptop from the MR table and place it on the counter to the right of the MR console as shown. </w:t>
      </w:r>
      <w:r w:rsidR="00DA0DDC">
        <w:rPr>
          <w:rFonts w:asciiTheme="majorBidi" w:hAnsiTheme="majorBidi" w:cstheme="majorBidi"/>
          <w:sz w:val="24"/>
          <w:szCs w:val="24"/>
        </w:rPr>
        <w:t>Plug the power cable into the power strip.</w:t>
      </w:r>
    </w:p>
    <w:tbl>
      <w:tblPr>
        <w:tblStyle w:val="TableGrid"/>
        <w:tblW w:w="0" w:type="auto"/>
        <w:tblInd w:w="7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6"/>
      </w:tblGrid>
      <w:tr w:rsidR="00DA0DDC" w14:paraId="6211D492" w14:textId="77777777" w:rsidTr="00DA0DDC">
        <w:tc>
          <w:tcPr>
            <w:tcW w:w="4675" w:type="dxa"/>
          </w:tcPr>
          <w:p w14:paraId="7BB4CC62" w14:textId="77777777" w:rsidR="00DA0DDC" w:rsidRDefault="00DA0DDC" w:rsidP="00E53980">
            <w:pPr>
              <w:rPr>
                <w:rFonts w:asciiTheme="majorBidi" w:hAnsiTheme="majorBidi" w:cstheme="majorBidi"/>
                <w:b/>
                <w:bCs/>
                <w:sz w:val="28"/>
                <w:szCs w:val="28"/>
              </w:rPr>
            </w:pPr>
            <w:r>
              <w:rPr>
                <w:rFonts w:asciiTheme="majorBidi" w:hAnsiTheme="majorBidi" w:cstheme="majorBidi"/>
                <w:b/>
                <w:bCs/>
                <w:noProof/>
                <w:sz w:val="28"/>
                <w:szCs w:val="28"/>
              </w:rPr>
              <w:lastRenderedPageBreak/>
              <w:drawing>
                <wp:inline distT="0" distB="0" distL="0" distR="0" wp14:anchorId="50AF336B" wp14:editId="6C547300">
                  <wp:extent cx="3522133" cy="19812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RI_Force_Computer.jpg"/>
                          <pic:cNvPicPr/>
                        </pic:nvPicPr>
                        <pic:blipFill>
                          <a:blip r:embed="rId66" cstate="print">
                            <a:extLst>
                              <a:ext uri="{28A0092B-C50C-407E-A947-70E740481C1C}">
                                <a14:useLocalDpi xmlns:a14="http://schemas.microsoft.com/office/drawing/2010/main" val="0"/>
                              </a:ext>
                            </a:extLst>
                          </a:blip>
                          <a:stretch>
                            <a:fillRect/>
                          </a:stretch>
                        </pic:blipFill>
                        <pic:spPr>
                          <a:xfrm rot="10800000">
                            <a:off x="0" y="0"/>
                            <a:ext cx="3533363" cy="1987517"/>
                          </a:xfrm>
                          <a:prstGeom prst="rect">
                            <a:avLst/>
                          </a:prstGeom>
                        </pic:spPr>
                      </pic:pic>
                    </a:graphicData>
                  </a:graphic>
                </wp:inline>
              </w:drawing>
            </w:r>
          </w:p>
        </w:tc>
      </w:tr>
    </w:tbl>
    <w:p w14:paraId="6114C060" w14:textId="77777777" w:rsidR="00444EF1" w:rsidRDefault="00B62AC4" w:rsidP="00E53980">
      <w:pPr>
        <w:rPr>
          <w:rFonts w:asciiTheme="majorBidi" w:hAnsiTheme="majorBidi" w:cstheme="majorBidi"/>
          <w:b/>
          <w:bCs/>
          <w:sz w:val="28"/>
          <w:szCs w:val="28"/>
        </w:rPr>
      </w:pPr>
      <w:r>
        <w:rPr>
          <w:rFonts w:asciiTheme="majorBidi" w:hAnsiTheme="majorBidi" w:cstheme="majorBidi"/>
          <w:b/>
          <w:bCs/>
          <w:sz w:val="28"/>
          <w:szCs w:val="28"/>
        </w:rPr>
        <w:tab/>
      </w:r>
    </w:p>
    <w:p w14:paraId="74250CD2" w14:textId="77777777" w:rsidR="00D44077" w:rsidRDefault="00497384" w:rsidP="00497384">
      <w:pPr>
        <w:pStyle w:val="ListParagraph"/>
        <w:numPr>
          <w:ilvl w:val="0"/>
          <w:numId w:val="16"/>
        </w:numPr>
        <w:rPr>
          <w:rFonts w:asciiTheme="majorBidi" w:hAnsiTheme="majorBidi" w:cstheme="majorBidi"/>
          <w:sz w:val="24"/>
          <w:szCs w:val="24"/>
        </w:rPr>
      </w:pPr>
      <w:commentRangeStart w:id="99"/>
      <w:r w:rsidRPr="00B62AC4">
        <w:rPr>
          <w:rFonts w:asciiTheme="majorBidi" w:hAnsiTheme="majorBidi" w:cstheme="majorBidi"/>
          <w:color w:val="0070C0"/>
          <w:sz w:val="24"/>
          <w:szCs w:val="24"/>
        </w:rPr>
        <w:t>Researcher 1</w:t>
      </w:r>
      <w:r>
        <w:rPr>
          <w:rFonts w:asciiTheme="majorBidi" w:hAnsiTheme="majorBidi" w:cstheme="majorBidi"/>
          <w:sz w:val="24"/>
          <w:szCs w:val="24"/>
        </w:rPr>
        <w:t xml:space="preserve"> will </w:t>
      </w:r>
      <w:r>
        <w:rPr>
          <w:rFonts w:asciiTheme="majorBidi" w:hAnsiTheme="majorBidi" w:cstheme="majorBidi"/>
          <w:sz w:val="24"/>
          <w:szCs w:val="24"/>
          <w:u w:val="single"/>
        </w:rPr>
        <w:t>v</w:t>
      </w:r>
      <w:r w:rsidR="00B62AC4" w:rsidRPr="009826FF">
        <w:rPr>
          <w:rFonts w:asciiTheme="majorBidi" w:hAnsiTheme="majorBidi" w:cstheme="majorBidi"/>
          <w:sz w:val="24"/>
          <w:szCs w:val="24"/>
          <w:u w:val="single"/>
        </w:rPr>
        <w:t>erify that all metal items have</w:t>
      </w:r>
      <w:r w:rsidR="009826FF" w:rsidRPr="009826FF">
        <w:rPr>
          <w:rFonts w:asciiTheme="majorBidi" w:hAnsiTheme="majorBidi" w:cstheme="majorBidi"/>
          <w:sz w:val="24"/>
          <w:szCs w:val="24"/>
          <w:u w:val="single"/>
        </w:rPr>
        <w:t xml:space="preserve"> been removed from the MR table and from </w:t>
      </w:r>
      <w:r>
        <w:rPr>
          <w:rFonts w:asciiTheme="majorBidi" w:hAnsiTheme="majorBidi" w:cstheme="majorBidi"/>
          <w:sz w:val="24"/>
          <w:szCs w:val="24"/>
          <w:u w:val="single"/>
        </w:rPr>
        <w:t>themselves</w:t>
      </w:r>
      <w:r w:rsidR="009826FF" w:rsidRPr="009826FF">
        <w:rPr>
          <w:rFonts w:asciiTheme="majorBidi" w:hAnsiTheme="majorBidi" w:cstheme="majorBidi"/>
          <w:sz w:val="24"/>
          <w:szCs w:val="24"/>
          <w:u w:val="single"/>
        </w:rPr>
        <w:t>.</w:t>
      </w:r>
      <w:r w:rsidR="009826FF">
        <w:rPr>
          <w:rFonts w:asciiTheme="majorBidi" w:hAnsiTheme="majorBidi" w:cstheme="majorBidi"/>
          <w:sz w:val="24"/>
          <w:szCs w:val="24"/>
        </w:rPr>
        <w:t xml:space="preserve"> When this is done, </w:t>
      </w:r>
      <w:r w:rsidRPr="00B62AC4">
        <w:rPr>
          <w:rFonts w:asciiTheme="majorBidi" w:hAnsiTheme="majorBidi" w:cstheme="majorBidi"/>
          <w:color w:val="0070C0"/>
          <w:sz w:val="24"/>
          <w:szCs w:val="24"/>
        </w:rPr>
        <w:t>Researcher 1</w:t>
      </w:r>
      <w:r>
        <w:rPr>
          <w:rFonts w:asciiTheme="majorBidi" w:hAnsiTheme="majorBidi" w:cstheme="majorBidi"/>
          <w:sz w:val="24"/>
          <w:szCs w:val="24"/>
        </w:rPr>
        <w:t xml:space="preserve"> will </w:t>
      </w:r>
      <w:r w:rsidR="009826FF">
        <w:rPr>
          <w:rFonts w:asciiTheme="majorBidi" w:hAnsiTheme="majorBidi" w:cstheme="majorBidi"/>
          <w:sz w:val="24"/>
          <w:szCs w:val="24"/>
        </w:rPr>
        <w:t>roll the table into the magnet room and park it to the left of the magnet.</w:t>
      </w:r>
      <w:r w:rsidR="00D44077">
        <w:rPr>
          <w:rFonts w:asciiTheme="majorBidi" w:hAnsiTheme="majorBidi" w:cstheme="majorBidi"/>
          <w:sz w:val="24"/>
          <w:szCs w:val="24"/>
        </w:rPr>
        <w:t xml:space="preserve"> </w:t>
      </w:r>
    </w:p>
    <w:p w14:paraId="4C69CE59" w14:textId="77777777" w:rsidR="007D1807" w:rsidRDefault="00497384" w:rsidP="00497384">
      <w:pPr>
        <w:pStyle w:val="ListParagraph"/>
        <w:numPr>
          <w:ilvl w:val="0"/>
          <w:numId w:val="16"/>
        </w:numPr>
        <w:rPr>
          <w:rFonts w:asciiTheme="majorBidi" w:hAnsiTheme="majorBidi" w:cstheme="majorBidi"/>
          <w:sz w:val="24"/>
          <w:szCs w:val="24"/>
        </w:rPr>
      </w:pPr>
      <w:r w:rsidRPr="00B62AC4">
        <w:rPr>
          <w:rFonts w:asciiTheme="majorBidi" w:hAnsiTheme="majorBidi" w:cstheme="majorBidi"/>
          <w:color w:val="0070C0"/>
          <w:sz w:val="24"/>
          <w:szCs w:val="24"/>
        </w:rPr>
        <w:t>Researcher 1</w:t>
      </w:r>
      <w:r>
        <w:rPr>
          <w:rFonts w:asciiTheme="majorBidi" w:hAnsiTheme="majorBidi" w:cstheme="majorBidi"/>
          <w:sz w:val="24"/>
          <w:szCs w:val="24"/>
        </w:rPr>
        <w:t xml:space="preserve"> will r</w:t>
      </w:r>
      <w:r w:rsidR="007D1807" w:rsidRPr="007D1807">
        <w:rPr>
          <w:rFonts w:asciiTheme="majorBidi" w:hAnsiTheme="majorBidi" w:cstheme="majorBidi"/>
          <w:sz w:val="24"/>
          <w:szCs w:val="24"/>
        </w:rPr>
        <w:t>emove the brown cover from the inside pin panel by pull</w:t>
      </w:r>
      <w:r w:rsidR="007D1807">
        <w:rPr>
          <w:rFonts w:asciiTheme="majorBidi" w:hAnsiTheme="majorBidi" w:cstheme="majorBidi"/>
          <w:sz w:val="24"/>
          <w:szCs w:val="24"/>
        </w:rPr>
        <w:t>ing</w:t>
      </w:r>
      <w:r w:rsidR="007D1807" w:rsidRPr="007D1807">
        <w:rPr>
          <w:rFonts w:asciiTheme="majorBidi" w:hAnsiTheme="majorBidi" w:cstheme="majorBidi"/>
          <w:sz w:val="24"/>
          <w:szCs w:val="24"/>
        </w:rPr>
        <w:t xml:space="preserve"> it out from the bottom and down.</w:t>
      </w:r>
      <w:r w:rsidR="007D1807">
        <w:rPr>
          <w:rFonts w:asciiTheme="majorBidi" w:hAnsiTheme="majorBidi" w:cstheme="majorBidi"/>
          <w:sz w:val="24"/>
          <w:szCs w:val="24"/>
        </w:rPr>
        <w:t xml:space="preserve"> Place it outside the magnet room in the hall.</w:t>
      </w:r>
    </w:p>
    <w:p w14:paraId="121E0221" w14:textId="77777777" w:rsidR="007D1807" w:rsidRDefault="00497384" w:rsidP="00497384">
      <w:pPr>
        <w:pStyle w:val="ListParagraph"/>
        <w:numPr>
          <w:ilvl w:val="0"/>
          <w:numId w:val="16"/>
        </w:numPr>
        <w:rPr>
          <w:rFonts w:asciiTheme="majorBidi" w:hAnsiTheme="majorBidi" w:cstheme="majorBidi"/>
          <w:sz w:val="24"/>
          <w:szCs w:val="24"/>
        </w:rPr>
      </w:pPr>
      <w:r w:rsidRPr="00B62AC4">
        <w:rPr>
          <w:rFonts w:asciiTheme="majorBidi" w:hAnsiTheme="majorBidi" w:cstheme="majorBidi"/>
          <w:color w:val="0070C0"/>
          <w:sz w:val="24"/>
          <w:szCs w:val="24"/>
        </w:rPr>
        <w:t>Researcher 1</w:t>
      </w:r>
      <w:r>
        <w:rPr>
          <w:rFonts w:asciiTheme="majorBidi" w:hAnsiTheme="majorBidi" w:cstheme="majorBidi"/>
          <w:sz w:val="24"/>
          <w:szCs w:val="24"/>
        </w:rPr>
        <w:t xml:space="preserve"> will t</w:t>
      </w:r>
      <w:r w:rsidR="007D1807">
        <w:rPr>
          <w:rFonts w:asciiTheme="majorBidi" w:hAnsiTheme="majorBidi" w:cstheme="majorBidi"/>
          <w:sz w:val="24"/>
          <w:szCs w:val="24"/>
        </w:rPr>
        <w:t xml:space="preserve">ake the connector cable from the MR bed </w:t>
      </w:r>
      <w:r w:rsidR="005B680E">
        <w:rPr>
          <w:rFonts w:asciiTheme="majorBidi" w:hAnsiTheme="majorBidi" w:cstheme="majorBidi"/>
          <w:sz w:val="24"/>
          <w:szCs w:val="24"/>
        </w:rPr>
        <w:t>and remove the si</w:t>
      </w:r>
      <w:r>
        <w:rPr>
          <w:rFonts w:asciiTheme="majorBidi" w:hAnsiTheme="majorBidi" w:cstheme="majorBidi"/>
          <w:sz w:val="24"/>
          <w:szCs w:val="24"/>
        </w:rPr>
        <w:t>lver housing from the connector,</w:t>
      </w:r>
      <w:r w:rsidR="005B680E">
        <w:rPr>
          <w:rFonts w:asciiTheme="majorBidi" w:hAnsiTheme="majorBidi" w:cstheme="majorBidi"/>
          <w:sz w:val="24"/>
          <w:szCs w:val="24"/>
        </w:rPr>
        <w:t xml:space="preserve"> </w:t>
      </w:r>
      <w:r>
        <w:rPr>
          <w:rFonts w:asciiTheme="majorBidi" w:hAnsiTheme="majorBidi" w:cstheme="majorBidi"/>
          <w:sz w:val="24"/>
          <w:szCs w:val="24"/>
        </w:rPr>
        <w:t>pocket the housing, and</w:t>
      </w:r>
      <w:r w:rsidR="005B680E">
        <w:rPr>
          <w:rFonts w:asciiTheme="majorBidi" w:hAnsiTheme="majorBidi" w:cstheme="majorBidi"/>
          <w:sz w:val="24"/>
          <w:szCs w:val="24"/>
        </w:rPr>
        <w:t xml:space="preserve"> </w:t>
      </w:r>
      <w:r>
        <w:rPr>
          <w:rFonts w:asciiTheme="majorBidi" w:hAnsiTheme="majorBidi" w:cstheme="majorBidi"/>
          <w:sz w:val="24"/>
          <w:szCs w:val="24"/>
        </w:rPr>
        <w:t>p</w:t>
      </w:r>
      <w:r w:rsidR="005B680E">
        <w:rPr>
          <w:rFonts w:asciiTheme="majorBidi" w:hAnsiTheme="majorBidi" w:cstheme="majorBidi"/>
          <w:sz w:val="24"/>
          <w:szCs w:val="24"/>
        </w:rPr>
        <w:t>lug the connector into the channel that matches the outside cable connection.</w:t>
      </w:r>
    </w:p>
    <w:p w14:paraId="24445EA4" w14:textId="77777777" w:rsidR="005B680E" w:rsidRPr="00B22ECC" w:rsidRDefault="00497384" w:rsidP="00497384">
      <w:pPr>
        <w:pStyle w:val="ListParagraph"/>
        <w:numPr>
          <w:ilvl w:val="0"/>
          <w:numId w:val="16"/>
        </w:numPr>
        <w:rPr>
          <w:rFonts w:asciiTheme="majorBidi" w:hAnsiTheme="majorBidi" w:cstheme="majorBidi"/>
          <w:sz w:val="24"/>
          <w:szCs w:val="24"/>
        </w:rPr>
      </w:pPr>
      <w:r w:rsidRPr="00B62AC4">
        <w:rPr>
          <w:rFonts w:asciiTheme="majorBidi" w:hAnsiTheme="majorBidi" w:cstheme="majorBidi"/>
          <w:color w:val="0070C0"/>
          <w:sz w:val="24"/>
          <w:szCs w:val="24"/>
        </w:rPr>
        <w:t>Researcher 1</w:t>
      </w:r>
      <w:r>
        <w:rPr>
          <w:rFonts w:asciiTheme="majorBidi" w:hAnsiTheme="majorBidi" w:cstheme="majorBidi"/>
          <w:sz w:val="24"/>
          <w:szCs w:val="24"/>
        </w:rPr>
        <w:t xml:space="preserve"> will u</w:t>
      </w:r>
      <w:r w:rsidR="005B680E">
        <w:rPr>
          <w:rFonts w:asciiTheme="majorBidi" w:hAnsiTheme="majorBidi" w:cstheme="majorBidi"/>
          <w:sz w:val="24"/>
          <w:szCs w:val="24"/>
        </w:rPr>
        <w:t xml:space="preserve">nroll the rest of the cable and walk it around the back of the magnet. </w:t>
      </w:r>
      <w:r w:rsidR="005B680E" w:rsidRPr="005B680E">
        <w:rPr>
          <w:rFonts w:asciiTheme="majorBidi" w:hAnsiTheme="majorBidi" w:cstheme="majorBidi"/>
          <w:color w:val="FF0000"/>
          <w:sz w:val="24"/>
          <w:szCs w:val="24"/>
        </w:rPr>
        <w:t>Be aware that there is ferrous material inside the connectors. Always hold the ends until they are connected.</w:t>
      </w:r>
    </w:p>
    <w:p w14:paraId="6DEF8B53" w14:textId="77777777" w:rsidR="00B22ECC" w:rsidRPr="007D1807" w:rsidRDefault="00497384" w:rsidP="00497384">
      <w:pPr>
        <w:pStyle w:val="ListParagraph"/>
        <w:numPr>
          <w:ilvl w:val="0"/>
          <w:numId w:val="16"/>
        </w:numPr>
        <w:rPr>
          <w:rFonts w:asciiTheme="majorBidi" w:hAnsiTheme="majorBidi" w:cstheme="majorBidi"/>
          <w:sz w:val="24"/>
          <w:szCs w:val="24"/>
        </w:rPr>
      </w:pPr>
      <w:r w:rsidRPr="00B62AC4">
        <w:rPr>
          <w:rFonts w:asciiTheme="majorBidi" w:hAnsiTheme="majorBidi" w:cstheme="majorBidi"/>
          <w:color w:val="0070C0"/>
          <w:sz w:val="24"/>
          <w:szCs w:val="24"/>
        </w:rPr>
        <w:t>Researcher 1</w:t>
      </w:r>
      <w:r>
        <w:rPr>
          <w:rFonts w:asciiTheme="majorBidi" w:hAnsiTheme="majorBidi" w:cstheme="majorBidi"/>
          <w:sz w:val="24"/>
          <w:szCs w:val="24"/>
        </w:rPr>
        <w:t xml:space="preserve"> will</w:t>
      </w:r>
      <w:r w:rsidRPr="00B22ECC">
        <w:rPr>
          <w:rFonts w:asciiTheme="majorBidi" w:hAnsiTheme="majorBidi" w:cstheme="majorBidi"/>
          <w:sz w:val="24"/>
          <w:szCs w:val="24"/>
        </w:rPr>
        <w:t xml:space="preserve"> </w:t>
      </w:r>
      <w:r>
        <w:rPr>
          <w:rFonts w:asciiTheme="majorBidi" w:hAnsiTheme="majorBidi" w:cstheme="majorBidi"/>
          <w:sz w:val="24"/>
          <w:szCs w:val="24"/>
        </w:rPr>
        <w:t>r</w:t>
      </w:r>
      <w:r w:rsidR="00B22ECC" w:rsidRPr="00B22ECC">
        <w:rPr>
          <w:rFonts w:asciiTheme="majorBidi" w:hAnsiTheme="majorBidi" w:cstheme="majorBidi"/>
          <w:sz w:val="24"/>
          <w:szCs w:val="24"/>
        </w:rPr>
        <w:t>un the cable through the loop holder on the back of the magnet.</w:t>
      </w:r>
    </w:p>
    <w:p w14:paraId="19C0CF83" w14:textId="77777777" w:rsidR="00B62AC4" w:rsidRDefault="00497384" w:rsidP="00497384">
      <w:pPr>
        <w:pStyle w:val="ListParagraph"/>
        <w:numPr>
          <w:ilvl w:val="0"/>
          <w:numId w:val="16"/>
        </w:numPr>
        <w:rPr>
          <w:rFonts w:asciiTheme="majorBidi" w:hAnsiTheme="majorBidi" w:cstheme="majorBidi"/>
          <w:sz w:val="24"/>
          <w:szCs w:val="24"/>
        </w:rPr>
      </w:pPr>
      <w:r w:rsidRPr="00B62AC4">
        <w:rPr>
          <w:rFonts w:asciiTheme="majorBidi" w:hAnsiTheme="majorBidi" w:cstheme="majorBidi"/>
          <w:color w:val="0070C0"/>
          <w:sz w:val="24"/>
          <w:szCs w:val="24"/>
        </w:rPr>
        <w:t>Researcher 1</w:t>
      </w:r>
      <w:r>
        <w:rPr>
          <w:rFonts w:asciiTheme="majorBidi" w:hAnsiTheme="majorBidi" w:cstheme="majorBidi"/>
          <w:sz w:val="24"/>
          <w:szCs w:val="24"/>
        </w:rPr>
        <w:t xml:space="preserve"> will r</w:t>
      </w:r>
      <w:r w:rsidR="00D44077">
        <w:rPr>
          <w:rFonts w:asciiTheme="majorBidi" w:hAnsiTheme="majorBidi" w:cstheme="majorBidi"/>
          <w:sz w:val="24"/>
          <w:szCs w:val="24"/>
        </w:rPr>
        <w:t xml:space="preserve">emove the coil, tuning rods, coil pad, and connector cable from the </w:t>
      </w:r>
      <w:r w:rsidR="005B680E">
        <w:rPr>
          <w:rFonts w:asciiTheme="majorBidi" w:hAnsiTheme="majorBidi" w:cstheme="majorBidi"/>
          <w:sz w:val="24"/>
          <w:szCs w:val="24"/>
        </w:rPr>
        <w:t xml:space="preserve">MR </w:t>
      </w:r>
      <w:r w:rsidR="00D44077">
        <w:rPr>
          <w:rFonts w:asciiTheme="majorBidi" w:hAnsiTheme="majorBidi" w:cstheme="majorBidi"/>
          <w:sz w:val="24"/>
          <w:szCs w:val="24"/>
        </w:rPr>
        <w:t>table and place them on the counter in the magnet room.</w:t>
      </w:r>
    </w:p>
    <w:p w14:paraId="14E59ED9" w14:textId="77777777" w:rsidR="009826FF" w:rsidRDefault="00497384" w:rsidP="00497384">
      <w:pPr>
        <w:pStyle w:val="ListParagraph"/>
        <w:numPr>
          <w:ilvl w:val="0"/>
          <w:numId w:val="16"/>
        </w:numPr>
        <w:rPr>
          <w:rFonts w:asciiTheme="majorBidi" w:hAnsiTheme="majorBidi" w:cstheme="majorBidi"/>
          <w:sz w:val="24"/>
          <w:szCs w:val="24"/>
        </w:rPr>
      </w:pPr>
      <w:r w:rsidRPr="00B62AC4">
        <w:rPr>
          <w:rFonts w:asciiTheme="majorBidi" w:hAnsiTheme="majorBidi" w:cstheme="majorBidi"/>
          <w:color w:val="0070C0"/>
          <w:sz w:val="24"/>
          <w:szCs w:val="24"/>
        </w:rPr>
        <w:t>Researcher 1</w:t>
      </w:r>
      <w:r>
        <w:rPr>
          <w:rFonts w:asciiTheme="majorBidi" w:hAnsiTheme="majorBidi" w:cstheme="majorBidi"/>
          <w:sz w:val="24"/>
          <w:szCs w:val="24"/>
        </w:rPr>
        <w:t xml:space="preserve"> will r</w:t>
      </w:r>
      <w:r w:rsidR="009826FF">
        <w:rPr>
          <w:rFonts w:asciiTheme="majorBidi" w:hAnsiTheme="majorBidi" w:cstheme="majorBidi"/>
          <w:sz w:val="24"/>
          <w:szCs w:val="24"/>
        </w:rPr>
        <w:t>aise the MR table to full height.</w:t>
      </w:r>
    </w:p>
    <w:p w14:paraId="480B9E88" w14:textId="77777777" w:rsidR="009826FF" w:rsidRDefault="009826FF" w:rsidP="00B77694">
      <w:pPr>
        <w:pStyle w:val="ListParagraph"/>
        <w:numPr>
          <w:ilvl w:val="0"/>
          <w:numId w:val="16"/>
        </w:numPr>
        <w:rPr>
          <w:rFonts w:asciiTheme="majorBidi" w:hAnsiTheme="majorBidi" w:cstheme="majorBidi"/>
          <w:sz w:val="24"/>
          <w:szCs w:val="24"/>
        </w:rPr>
      </w:pPr>
      <w:r w:rsidRPr="009826FF">
        <w:rPr>
          <w:rFonts w:asciiTheme="majorBidi" w:hAnsiTheme="majorBidi" w:cstheme="majorBidi"/>
          <w:sz w:val="24"/>
          <w:szCs w:val="24"/>
        </w:rPr>
        <w:t xml:space="preserve">With the help of the </w:t>
      </w:r>
      <w:r w:rsidRPr="00B77694">
        <w:rPr>
          <w:rFonts w:asciiTheme="majorBidi" w:hAnsiTheme="majorBidi" w:cstheme="majorBidi"/>
          <w:b/>
          <w:bCs/>
          <w:sz w:val="24"/>
          <w:szCs w:val="24"/>
        </w:rPr>
        <w:t xml:space="preserve">MR </w:t>
      </w:r>
      <w:r w:rsidR="00B77694" w:rsidRPr="00B77694">
        <w:rPr>
          <w:rFonts w:asciiTheme="majorBidi" w:hAnsiTheme="majorBidi" w:cstheme="majorBidi"/>
          <w:b/>
          <w:bCs/>
          <w:sz w:val="24"/>
          <w:szCs w:val="24"/>
        </w:rPr>
        <w:t>T</w:t>
      </w:r>
      <w:r w:rsidRPr="00B77694">
        <w:rPr>
          <w:rFonts w:asciiTheme="majorBidi" w:hAnsiTheme="majorBidi" w:cstheme="majorBidi"/>
          <w:b/>
          <w:bCs/>
          <w:sz w:val="24"/>
          <w:szCs w:val="24"/>
        </w:rPr>
        <w:t>echnologist</w:t>
      </w:r>
      <w:r w:rsidRPr="009826FF">
        <w:rPr>
          <w:rFonts w:asciiTheme="majorBidi" w:hAnsiTheme="majorBidi" w:cstheme="majorBidi"/>
          <w:sz w:val="24"/>
          <w:szCs w:val="24"/>
        </w:rPr>
        <w:t xml:space="preserve">, </w:t>
      </w:r>
      <w:r w:rsidR="00B77694" w:rsidRPr="00B62AC4">
        <w:rPr>
          <w:rFonts w:asciiTheme="majorBidi" w:hAnsiTheme="majorBidi" w:cstheme="majorBidi"/>
          <w:color w:val="0070C0"/>
          <w:sz w:val="24"/>
          <w:szCs w:val="24"/>
        </w:rPr>
        <w:t>Researcher 1</w:t>
      </w:r>
      <w:r w:rsidR="00B77694">
        <w:rPr>
          <w:rFonts w:asciiTheme="majorBidi" w:hAnsiTheme="majorBidi" w:cstheme="majorBidi"/>
          <w:sz w:val="24"/>
          <w:szCs w:val="24"/>
        </w:rPr>
        <w:t xml:space="preserve"> will</w:t>
      </w:r>
      <w:r w:rsidR="00B77694" w:rsidRPr="009826FF">
        <w:rPr>
          <w:rFonts w:asciiTheme="majorBidi" w:hAnsiTheme="majorBidi" w:cstheme="majorBidi"/>
          <w:sz w:val="24"/>
          <w:szCs w:val="24"/>
        </w:rPr>
        <w:t xml:space="preserve"> </w:t>
      </w:r>
      <w:r w:rsidRPr="009826FF">
        <w:rPr>
          <w:rFonts w:asciiTheme="majorBidi" w:hAnsiTheme="majorBidi" w:cstheme="majorBidi"/>
          <w:sz w:val="24"/>
          <w:szCs w:val="24"/>
        </w:rPr>
        <w:t>remove whatever coil is presently in place on the standard MR table.</w:t>
      </w:r>
    </w:p>
    <w:p w14:paraId="00CDADFD" w14:textId="77777777" w:rsidR="009826FF" w:rsidRDefault="009826FF" w:rsidP="00B77694">
      <w:pPr>
        <w:pStyle w:val="ListParagraph"/>
        <w:numPr>
          <w:ilvl w:val="0"/>
          <w:numId w:val="16"/>
        </w:numPr>
        <w:rPr>
          <w:rFonts w:asciiTheme="majorBidi" w:hAnsiTheme="majorBidi" w:cstheme="majorBidi"/>
          <w:sz w:val="24"/>
          <w:szCs w:val="24"/>
        </w:rPr>
      </w:pPr>
      <w:r w:rsidRPr="009826FF">
        <w:rPr>
          <w:rFonts w:asciiTheme="majorBidi" w:hAnsiTheme="majorBidi" w:cstheme="majorBidi"/>
          <w:sz w:val="24"/>
          <w:szCs w:val="24"/>
        </w:rPr>
        <w:t xml:space="preserve">With the help of the </w:t>
      </w:r>
      <w:r w:rsidRPr="00B77694">
        <w:rPr>
          <w:rFonts w:asciiTheme="majorBidi" w:hAnsiTheme="majorBidi" w:cstheme="majorBidi"/>
          <w:b/>
          <w:bCs/>
          <w:sz w:val="24"/>
          <w:szCs w:val="24"/>
        </w:rPr>
        <w:t xml:space="preserve">MR </w:t>
      </w:r>
      <w:r w:rsidR="00B77694">
        <w:rPr>
          <w:rFonts w:asciiTheme="majorBidi" w:hAnsiTheme="majorBidi" w:cstheme="majorBidi"/>
          <w:b/>
          <w:bCs/>
          <w:sz w:val="24"/>
          <w:szCs w:val="24"/>
        </w:rPr>
        <w:t>T</w:t>
      </w:r>
      <w:r w:rsidRPr="00B77694">
        <w:rPr>
          <w:rFonts w:asciiTheme="majorBidi" w:hAnsiTheme="majorBidi" w:cstheme="majorBidi"/>
          <w:b/>
          <w:bCs/>
          <w:sz w:val="24"/>
          <w:szCs w:val="24"/>
        </w:rPr>
        <w:t>echnologist</w:t>
      </w:r>
      <w:r>
        <w:rPr>
          <w:rFonts w:asciiTheme="majorBidi" w:hAnsiTheme="majorBidi" w:cstheme="majorBidi"/>
          <w:sz w:val="24"/>
          <w:szCs w:val="24"/>
        </w:rPr>
        <w:t xml:space="preserve">, </w:t>
      </w:r>
      <w:r w:rsidR="00B77694" w:rsidRPr="00B62AC4">
        <w:rPr>
          <w:rFonts w:asciiTheme="majorBidi" w:hAnsiTheme="majorBidi" w:cstheme="majorBidi"/>
          <w:color w:val="0070C0"/>
          <w:sz w:val="24"/>
          <w:szCs w:val="24"/>
        </w:rPr>
        <w:t>Researcher 1</w:t>
      </w:r>
      <w:r w:rsidR="00B77694">
        <w:rPr>
          <w:rFonts w:asciiTheme="majorBidi" w:hAnsiTheme="majorBidi" w:cstheme="majorBidi"/>
          <w:sz w:val="24"/>
          <w:szCs w:val="24"/>
        </w:rPr>
        <w:t xml:space="preserve"> will </w:t>
      </w:r>
      <w:r>
        <w:rPr>
          <w:rFonts w:asciiTheme="majorBidi" w:hAnsiTheme="majorBidi" w:cstheme="majorBidi"/>
          <w:sz w:val="24"/>
          <w:szCs w:val="24"/>
        </w:rPr>
        <w:t>remove this table from its position and place it on the floor off to the right side of the magnet.</w:t>
      </w:r>
    </w:p>
    <w:p w14:paraId="6D986992" w14:textId="77777777" w:rsidR="009826FF" w:rsidRDefault="00B77694" w:rsidP="00B77694">
      <w:pPr>
        <w:pStyle w:val="ListParagraph"/>
        <w:numPr>
          <w:ilvl w:val="0"/>
          <w:numId w:val="16"/>
        </w:numPr>
        <w:rPr>
          <w:rFonts w:asciiTheme="majorBidi" w:hAnsiTheme="majorBidi" w:cstheme="majorBidi"/>
          <w:sz w:val="24"/>
          <w:szCs w:val="24"/>
        </w:rPr>
      </w:pPr>
      <w:r w:rsidRPr="00B62AC4">
        <w:rPr>
          <w:rFonts w:asciiTheme="majorBidi" w:hAnsiTheme="majorBidi" w:cstheme="majorBidi"/>
          <w:color w:val="0070C0"/>
          <w:sz w:val="24"/>
          <w:szCs w:val="24"/>
        </w:rPr>
        <w:t>Researcher 1</w:t>
      </w:r>
      <w:r>
        <w:rPr>
          <w:rFonts w:asciiTheme="majorBidi" w:hAnsiTheme="majorBidi" w:cstheme="majorBidi"/>
          <w:sz w:val="24"/>
          <w:szCs w:val="24"/>
        </w:rPr>
        <w:t xml:space="preserve"> will r</w:t>
      </w:r>
      <w:r w:rsidR="009826FF">
        <w:rPr>
          <w:rFonts w:asciiTheme="majorBidi" w:hAnsiTheme="majorBidi" w:cstheme="majorBidi"/>
          <w:sz w:val="24"/>
          <w:szCs w:val="24"/>
        </w:rPr>
        <w:t xml:space="preserve">oll the exercise MR table until it is immediately adjacent to the empty table pedestal.  </w:t>
      </w:r>
    </w:p>
    <w:p w14:paraId="0B16FBC2" w14:textId="77777777" w:rsidR="009826FF" w:rsidRDefault="009826FF" w:rsidP="00B77694">
      <w:pPr>
        <w:pStyle w:val="ListParagraph"/>
        <w:numPr>
          <w:ilvl w:val="0"/>
          <w:numId w:val="16"/>
        </w:numPr>
        <w:rPr>
          <w:rFonts w:asciiTheme="majorBidi" w:hAnsiTheme="majorBidi" w:cstheme="majorBidi"/>
          <w:sz w:val="24"/>
          <w:szCs w:val="24"/>
        </w:rPr>
      </w:pPr>
      <w:r w:rsidRPr="009826FF">
        <w:rPr>
          <w:rFonts w:asciiTheme="majorBidi" w:hAnsiTheme="majorBidi" w:cstheme="majorBidi"/>
          <w:sz w:val="24"/>
          <w:szCs w:val="24"/>
        </w:rPr>
        <w:t xml:space="preserve">With the help of the </w:t>
      </w:r>
      <w:r w:rsidRPr="00B77694">
        <w:rPr>
          <w:rFonts w:asciiTheme="majorBidi" w:hAnsiTheme="majorBidi" w:cstheme="majorBidi"/>
          <w:b/>
          <w:bCs/>
          <w:sz w:val="24"/>
          <w:szCs w:val="24"/>
        </w:rPr>
        <w:t xml:space="preserve">MR </w:t>
      </w:r>
      <w:r w:rsidR="00B77694" w:rsidRPr="00B77694">
        <w:rPr>
          <w:rFonts w:asciiTheme="majorBidi" w:hAnsiTheme="majorBidi" w:cstheme="majorBidi"/>
          <w:b/>
          <w:bCs/>
          <w:sz w:val="24"/>
          <w:szCs w:val="24"/>
        </w:rPr>
        <w:t>T</w:t>
      </w:r>
      <w:r w:rsidRPr="00B77694">
        <w:rPr>
          <w:rFonts w:asciiTheme="majorBidi" w:hAnsiTheme="majorBidi" w:cstheme="majorBidi"/>
          <w:b/>
          <w:bCs/>
          <w:sz w:val="24"/>
          <w:szCs w:val="24"/>
        </w:rPr>
        <w:t>echnologist</w:t>
      </w:r>
      <w:r>
        <w:rPr>
          <w:rFonts w:asciiTheme="majorBidi" w:hAnsiTheme="majorBidi" w:cstheme="majorBidi"/>
          <w:sz w:val="24"/>
          <w:szCs w:val="24"/>
        </w:rPr>
        <w:t xml:space="preserve">, </w:t>
      </w:r>
      <w:r w:rsidR="00B77694" w:rsidRPr="00B62AC4">
        <w:rPr>
          <w:rFonts w:asciiTheme="majorBidi" w:hAnsiTheme="majorBidi" w:cstheme="majorBidi"/>
          <w:color w:val="0070C0"/>
          <w:sz w:val="24"/>
          <w:szCs w:val="24"/>
        </w:rPr>
        <w:t>Researcher 1</w:t>
      </w:r>
      <w:r w:rsidR="00B77694">
        <w:rPr>
          <w:rFonts w:asciiTheme="majorBidi" w:hAnsiTheme="majorBidi" w:cstheme="majorBidi"/>
          <w:sz w:val="24"/>
          <w:szCs w:val="24"/>
        </w:rPr>
        <w:t xml:space="preserve"> will </w:t>
      </w:r>
      <w:r>
        <w:rPr>
          <w:rFonts w:asciiTheme="majorBidi" w:hAnsiTheme="majorBidi" w:cstheme="majorBidi"/>
          <w:sz w:val="24"/>
          <w:szCs w:val="24"/>
        </w:rPr>
        <w:t>transfer the exercise MR table to the empty table pedestal</w:t>
      </w:r>
      <w:r w:rsidR="00B7615D">
        <w:rPr>
          <w:rFonts w:asciiTheme="majorBidi" w:hAnsiTheme="majorBidi" w:cstheme="majorBidi"/>
          <w:sz w:val="24"/>
          <w:szCs w:val="24"/>
        </w:rPr>
        <w:t xml:space="preserve">. </w:t>
      </w:r>
      <w:r w:rsidR="00B77694">
        <w:rPr>
          <w:rFonts w:asciiTheme="majorBidi" w:hAnsiTheme="majorBidi" w:cstheme="majorBidi"/>
          <w:sz w:val="24"/>
          <w:szCs w:val="24"/>
        </w:rPr>
        <w:t>T</w:t>
      </w:r>
      <w:r w:rsidR="00B77694" w:rsidRPr="009826FF">
        <w:rPr>
          <w:rFonts w:asciiTheme="majorBidi" w:hAnsiTheme="majorBidi" w:cstheme="majorBidi"/>
          <w:sz w:val="24"/>
          <w:szCs w:val="24"/>
        </w:rPr>
        <w:t xml:space="preserve">he </w:t>
      </w:r>
      <w:r w:rsidR="00B77694" w:rsidRPr="00B77694">
        <w:rPr>
          <w:rFonts w:asciiTheme="majorBidi" w:hAnsiTheme="majorBidi" w:cstheme="majorBidi"/>
          <w:b/>
          <w:bCs/>
          <w:sz w:val="24"/>
          <w:szCs w:val="24"/>
        </w:rPr>
        <w:t>MR Technologist</w:t>
      </w:r>
      <w:r w:rsidR="00B77694">
        <w:rPr>
          <w:rFonts w:asciiTheme="majorBidi" w:hAnsiTheme="majorBidi" w:cstheme="majorBidi"/>
          <w:sz w:val="24"/>
          <w:szCs w:val="24"/>
        </w:rPr>
        <w:t xml:space="preserve"> will v</w:t>
      </w:r>
      <w:r w:rsidR="00B7615D">
        <w:rPr>
          <w:rFonts w:asciiTheme="majorBidi" w:hAnsiTheme="majorBidi" w:cstheme="majorBidi"/>
          <w:sz w:val="24"/>
          <w:szCs w:val="24"/>
        </w:rPr>
        <w:t xml:space="preserve">erify proper positioning by operating the table motion mechanism. Reposition the table if </w:t>
      </w:r>
      <w:r w:rsidR="00D44077">
        <w:rPr>
          <w:rFonts w:asciiTheme="majorBidi" w:hAnsiTheme="majorBidi" w:cstheme="majorBidi"/>
          <w:sz w:val="24"/>
          <w:szCs w:val="24"/>
        </w:rPr>
        <w:t>n</w:t>
      </w:r>
      <w:r w:rsidR="00B7615D">
        <w:rPr>
          <w:rFonts w:asciiTheme="majorBidi" w:hAnsiTheme="majorBidi" w:cstheme="majorBidi"/>
          <w:sz w:val="24"/>
          <w:szCs w:val="24"/>
        </w:rPr>
        <w:t xml:space="preserve">ecessary. </w:t>
      </w:r>
    </w:p>
    <w:p w14:paraId="0BC4E7EB" w14:textId="77777777" w:rsidR="00B22ECC" w:rsidRDefault="00B77694" w:rsidP="00B77694">
      <w:pPr>
        <w:pStyle w:val="ListParagraph"/>
        <w:numPr>
          <w:ilvl w:val="0"/>
          <w:numId w:val="16"/>
        </w:numPr>
        <w:rPr>
          <w:rFonts w:asciiTheme="majorBidi" w:hAnsiTheme="majorBidi" w:cstheme="majorBidi"/>
          <w:sz w:val="24"/>
          <w:szCs w:val="24"/>
        </w:rPr>
      </w:pPr>
      <w:r w:rsidRPr="00B62AC4">
        <w:rPr>
          <w:rFonts w:asciiTheme="majorBidi" w:hAnsiTheme="majorBidi" w:cstheme="majorBidi"/>
          <w:color w:val="0070C0"/>
          <w:sz w:val="24"/>
          <w:szCs w:val="24"/>
        </w:rPr>
        <w:t>Researcher 1</w:t>
      </w:r>
      <w:r>
        <w:rPr>
          <w:rFonts w:asciiTheme="majorBidi" w:hAnsiTheme="majorBidi" w:cstheme="majorBidi"/>
          <w:sz w:val="24"/>
          <w:szCs w:val="24"/>
        </w:rPr>
        <w:t xml:space="preserve"> will r</w:t>
      </w:r>
      <w:r w:rsidR="00D44077">
        <w:rPr>
          <w:rFonts w:asciiTheme="majorBidi" w:hAnsiTheme="majorBidi" w:cstheme="majorBidi"/>
          <w:sz w:val="24"/>
          <w:szCs w:val="24"/>
        </w:rPr>
        <w:t>eposition any of the large table pads if they moved in the transfer.</w:t>
      </w:r>
    </w:p>
    <w:p w14:paraId="1C01DCD1" w14:textId="77777777" w:rsidR="00B22ECC" w:rsidRDefault="00B77694" w:rsidP="00B77694">
      <w:pPr>
        <w:pStyle w:val="ListParagraph"/>
        <w:numPr>
          <w:ilvl w:val="0"/>
          <w:numId w:val="16"/>
        </w:numPr>
        <w:rPr>
          <w:rFonts w:asciiTheme="majorBidi" w:hAnsiTheme="majorBidi" w:cstheme="majorBidi"/>
          <w:sz w:val="24"/>
          <w:szCs w:val="24"/>
        </w:rPr>
      </w:pPr>
      <w:r>
        <w:rPr>
          <w:rFonts w:asciiTheme="majorBidi" w:hAnsiTheme="majorBidi" w:cstheme="majorBidi"/>
          <w:sz w:val="24"/>
          <w:szCs w:val="24"/>
        </w:rPr>
        <w:t>T</w:t>
      </w:r>
      <w:r w:rsidRPr="009826FF">
        <w:rPr>
          <w:rFonts w:asciiTheme="majorBidi" w:hAnsiTheme="majorBidi" w:cstheme="majorBidi"/>
          <w:sz w:val="24"/>
          <w:szCs w:val="24"/>
        </w:rPr>
        <w:t xml:space="preserve">he </w:t>
      </w:r>
      <w:r w:rsidRPr="00B77694">
        <w:rPr>
          <w:rFonts w:asciiTheme="majorBidi" w:hAnsiTheme="majorBidi" w:cstheme="majorBidi"/>
          <w:b/>
          <w:bCs/>
          <w:sz w:val="24"/>
          <w:szCs w:val="24"/>
        </w:rPr>
        <w:t>MR Technologist</w:t>
      </w:r>
      <w:r>
        <w:rPr>
          <w:rFonts w:asciiTheme="majorBidi" w:hAnsiTheme="majorBidi" w:cstheme="majorBidi"/>
          <w:b/>
          <w:bCs/>
          <w:sz w:val="24"/>
          <w:szCs w:val="24"/>
        </w:rPr>
        <w:t xml:space="preserve"> </w:t>
      </w:r>
      <w:r w:rsidRPr="00B77694">
        <w:rPr>
          <w:rFonts w:asciiTheme="majorBidi" w:hAnsiTheme="majorBidi" w:cstheme="majorBidi"/>
          <w:sz w:val="24"/>
          <w:szCs w:val="24"/>
        </w:rPr>
        <w:t>will</w:t>
      </w:r>
      <w:r>
        <w:rPr>
          <w:rFonts w:asciiTheme="majorBidi" w:hAnsiTheme="majorBidi" w:cstheme="majorBidi"/>
          <w:sz w:val="24"/>
          <w:szCs w:val="24"/>
        </w:rPr>
        <w:t xml:space="preserve"> a</w:t>
      </w:r>
      <w:r w:rsidR="00FE448D">
        <w:rPr>
          <w:rFonts w:asciiTheme="majorBidi" w:hAnsiTheme="majorBidi" w:cstheme="majorBidi"/>
          <w:sz w:val="24"/>
          <w:szCs w:val="24"/>
        </w:rPr>
        <w:t>dvance</w:t>
      </w:r>
      <w:r w:rsidR="00B22ECC">
        <w:rPr>
          <w:rFonts w:asciiTheme="majorBidi" w:hAnsiTheme="majorBidi" w:cstheme="majorBidi"/>
          <w:sz w:val="24"/>
          <w:szCs w:val="24"/>
        </w:rPr>
        <w:t xml:space="preserve"> the table fully into the magnet bore.</w:t>
      </w:r>
    </w:p>
    <w:p w14:paraId="0E810B7B" w14:textId="77777777" w:rsidR="00B22ECC" w:rsidRDefault="00B77694" w:rsidP="009826FF">
      <w:pPr>
        <w:pStyle w:val="ListParagraph"/>
        <w:numPr>
          <w:ilvl w:val="0"/>
          <w:numId w:val="16"/>
        </w:numPr>
        <w:rPr>
          <w:rFonts w:asciiTheme="majorBidi" w:hAnsiTheme="majorBidi" w:cstheme="majorBidi"/>
          <w:sz w:val="24"/>
          <w:szCs w:val="24"/>
        </w:rPr>
      </w:pPr>
      <w:r w:rsidRPr="00B62AC4">
        <w:rPr>
          <w:rFonts w:asciiTheme="majorBidi" w:hAnsiTheme="majorBidi" w:cstheme="majorBidi"/>
          <w:color w:val="0070C0"/>
          <w:sz w:val="24"/>
          <w:szCs w:val="24"/>
        </w:rPr>
        <w:t>Researcher 1</w:t>
      </w:r>
      <w:r>
        <w:rPr>
          <w:rFonts w:asciiTheme="majorBidi" w:hAnsiTheme="majorBidi" w:cstheme="majorBidi"/>
          <w:sz w:val="24"/>
          <w:szCs w:val="24"/>
        </w:rPr>
        <w:t xml:space="preserve"> will g</w:t>
      </w:r>
      <w:r w:rsidR="00B22ECC">
        <w:rPr>
          <w:rFonts w:asciiTheme="majorBidi" w:hAnsiTheme="majorBidi" w:cstheme="majorBidi"/>
          <w:sz w:val="24"/>
          <w:szCs w:val="24"/>
        </w:rPr>
        <w:t>o around the back of the magnet and connect the cable to the exercise device.</w:t>
      </w:r>
    </w:p>
    <w:p w14:paraId="07A22117" w14:textId="77777777" w:rsidR="00D44077" w:rsidRDefault="00B77694" w:rsidP="00B77694">
      <w:pPr>
        <w:pStyle w:val="ListParagraph"/>
        <w:numPr>
          <w:ilvl w:val="0"/>
          <w:numId w:val="16"/>
        </w:numPr>
        <w:rPr>
          <w:rFonts w:asciiTheme="majorBidi" w:hAnsiTheme="majorBidi" w:cstheme="majorBidi"/>
          <w:sz w:val="24"/>
          <w:szCs w:val="24"/>
        </w:rPr>
      </w:pPr>
      <w:r>
        <w:rPr>
          <w:rFonts w:asciiTheme="majorBidi" w:hAnsiTheme="majorBidi" w:cstheme="majorBidi"/>
          <w:sz w:val="24"/>
          <w:szCs w:val="24"/>
        </w:rPr>
        <w:t>T</w:t>
      </w:r>
      <w:r w:rsidRPr="009826FF">
        <w:rPr>
          <w:rFonts w:asciiTheme="majorBidi" w:hAnsiTheme="majorBidi" w:cstheme="majorBidi"/>
          <w:sz w:val="24"/>
          <w:szCs w:val="24"/>
        </w:rPr>
        <w:t xml:space="preserve">he </w:t>
      </w:r>
      <w:r w:rsidRPr="00B77694">
        <w:rPr>
          <w:rFonts w:asciiTheme="majorBidi" w:hAnsiTheme="majorBidi" w:cstheme="majorBidi"/>
          <w:b/>
          <w:bCs/>
          <w:sz w:val="24"/>
          <w:szCs w:val="24"/>
        </w:rPr>
        <w:t>MR Technologist</w:t>
      </w:r>
      <w:r>
        <w:rPr>
          <w:rFonts w:asciiTheme="majorBidi" w:hAnsiTheme="majorBidi" w:cstheme="majorBidi"/>
          <w:sz w:val="24"/>
          <w:szCs w:val="24"/>
        </w:rPr>
        <w:t xml:space="preserve"> will b</w:t>
      </w:r>
      <w:r w:rsidR="00B22ECC">
        <w:rPr>
          <w:rFonts w:asciiTheme="majorBidi" w:hAnsiTheme="majorBidi" w:cstheme="majorBidi"/>
          <w:sz w:val="24"/>
          <w:szCs w:val="24"/>
        </w:rPr>
        <w:t>ring the table fully out of the magnet bore.</w:t>
      </w:r>
      <w:r w:rsidR="00D44077">
        <w:rPr>
          <w:rFonts w:asciiTheme="majorBidi" w:hAnsiTheme="majorBidi" w:cstheme="majorBidi"/>
          <w:sz w:val="24"/>
          <w:szCs w:val="24"/>
        </w:rPr>
        <w:t xml:space="preserve"> </w:t>
      </w:r>
    </w:p>
    <w:p w14:paraId="71DC13B1" w14:textId="77777777" w:rsidR="00D44077" w:rsidRDefault="00343A4E" w:rsidP="009826FF">
      <w:pPr>
        <w:pStyle w:val="ListParagraph"/>
        <w:numPr>
          <w:ilvl w:val="0"/>
          <w:numId w:val="16"/>
        </w:numPr>
        <w:rPr>
          <w:rFonts w:asciiTheme="majorBidi" w:hAnsiTheme="majorBidi" w:cstheme="majorBidi"/>
          <w:sz w:val="24"/>
          <w:szCs w:val="24"/>
        </w:rPr>
      </w:pPr>
      <w:r w:rsidRPr="00343A4E">
        <w:rPr>
          <w:rFonts w:asciiTheme="majorBidi" w:hAnsiTheme="majorBidi" w:cstheme="majorBidi"/>
          <w:color w:val="FF0000"/>
          <w:sz w:val="24"/>
          <w:szCs w:val="24"/>
        </w:rPr>
        <w:lastRenderedPageBreak/>
        <w:t>Researcher 2</w:t>
      </w:r>
      <w:r>
        <w:rPr>
          <w:rFonts w:asciiTheme="majorBidi" w:hAnsiTheme="majorBidi" w:cstheme="majorBidi"/>
          <w:sz w:val="24"/>
          <w:szCs w:val="24"/>
        </w:rPr>
        <w:t xml:space="preserve"> will c</w:t>
      </w:r>
      <w:r w:rsidR="00D44077">
        <w:rPr>
          <w:rFonts w:asciiTheme="majorBidi" w:hAnsiTheme="majorBidi" w:cstheme="majorBidi"/>
          <w:sz w:val="24"/>
          <w:szCs w:val="24"/>
        </w:rPr>
        <w:t>over the pads with a bed sheet and get two fresh pillows and pillowcases. The sheet and pillowcases are in the tall cabinet in the corner of the magnet room.</w:t>
      </w:r>
    </w:p>
    <w:p w14:paraId="22EC712D" w14:textId="77777777" w:rsidR="00D44077" w:rsidRDefault="00D44077" w:rsidP="009826FF">
      <w:pPr>
        <w:pStyle w:val="ListParagraph"/>
        <w:numPr>
          <w:ilvl w:val="0"/>
          <w:numId w:val="16"/>
        </w:numPr>
        <w:rPr>
          <w:rFonts w:asciiTheme="majorBidi" w:hAnsiTheme="majorBidi" w:cstheme="majorBidi"/>
          <w:sz w:val="24"/>
          <w:szCs w:val="24"/>
        </w:rPr>
      </w:pPr>
      <w:r>
        <w:rPr>
          <w:rFonts w:asciiTheme="majorBidi" w:hAnsiTheme="majorBidi" w:cstheme="majorBidi"/>
          <w:sz w:val="24"/>
          <w:szCs w:val="24"/>
        </w:rPr>
        <w:t xml:space="preserve">Using the </w:t>
      </w:r>
      <w:r w:rsidR="007D1807">
        <w:rPr>
          <w:rFonts w:asciiTheme="majorBidi" w:hAnsiTheme="majorBidi" w:cstheme="majorBidi"/>
          <w:sz w:val="24"/>
          <w:szCs w:val="24"/>
        </w:rPr>
        <w:t xml:space="preserve">recorded </w:t>
      </w:r>
      <w:r>
        <w:rPr>
          <w:rFonts w:asciiTheme="majorBidi" w:hAnsiTheme="majorBidi" w:cstheme="majorBidi"/>
          <w:sz w:val="24"/>
          <w:szCs w:val="24"/>
        </w:rPr>
        <w:t>leg</w:t>
      </w:r>
      <w:r w:rsidR="007D1807">
        <w:rPr>
          <w:rFonts w:asciiTheme="majorBidi" w:hAnsiTheme="majorBidi" w:cstheme="majorBidi"/>
          <w:sz w:val="24"/>
          <w:szCs w:val="24"/>
        </w:rPr>
        <w:t xml:space="preserve"> length</w:t>
      </w:r>
      <w:r>
        <w:rPr>
          <w:rFonts w:asciiTheme="majorBidi" w:hAnsiTheme="majorBidi" w:cstheme="majorBidi"/>
          <w:sz w:val="24"/>
          <w:szCs w:val="24"/>
        </w:rPr>
        <w:t xml:space="preserve"> measurements and the </w:t>
      </w:r>
      <w:r w:rsidRPr="00343A4E">
        <w:rPr>
          <w:rFonts w:asciiTheme="majorBidi" w:hAnsiTheme="majorBidi" w:cstheme="majorBidi"/>
          <w:color w:val="FF0000"/>
          <w:sz w:val="24"/>
          <w:szCs w:val="24"/>
        </w:rPr>
        <w:t>NON MGNET SAFE</w:t>
      </w:r>
      <w:r>
        <w:rPr>
          <w:rFonts w:asciiTheme="majorBidi" w:hAnsiTheme="majorBidi" w:cstheme="majorBidi"/>
          <w:sz w:val="24"/>
          <w:szCs w:val="24"/>
        </w:rPr>
        <w:t xml:space="preserve"> tape measure</w:t>
      </w:r>
      <w:r w:rsidR="007D1807">
        <w:rPr>
          <w:rFonts w:asciiTheme="majorBidi" w:hAnsiTheme="majorBidi" w:cstheme="majorBidi"/>
          <w:sz w:val="24"/>
          <w:szCs w:val="24"/>
        </w:rPr>
        <w:t xml:space="preserve">, </w:t>
      </w:r>
      <w:r w:rsidR="00343A4E" w:rsidRPr="00343A4E">
        <w:rPr>
          <w:rFonts w:asciiTheme="majorBidi" w:hAnsiTheme="majorBidi" w:cstheme="majorBidi"/>
          <w:color w:val="FF0000"/>
          <w:sz w:val="24"/>
          <w:szCs w:val="24"/>
        </w:rPr>
        <w:t>Researcher 2</w:t>
      </w:r>
      <w:r w:rsidR="00343A4E">
        <w:rPr>
          <w:rFonts w:asciiTheme="majorBidi" w:hAnsiTheme="majorBidi" w:cstheme="majorBidi"/>
          <w:sz w:val="24"/>
          <w:szCs w:val="24"/>
        </w:rPr>
        <w:t xml:space="preserve"> will </w:t>
      </w:r>
      <w:r w:rsidR="007D1807">
        <w:rPr>
          <w:rFonts w:asciiTheme="majorBidi" w:hAnsiTheme="majorBidi" w:cstheme="majorBidi"/>
          <w:sz w:val="24"/>
          <w:szCs w:val="24"/>
        </w:rPr>
        <w:t xml:space="preserve">reposition the kneepad, coil pad, </w:t>
      </w:r>
      <w:r w:rsidR="00BA3784">
        <w:rPr>
          <w:rFonts w:asciiTheme="majorBidi" w:hAnsiTheme="majorBidi" w:cstheme="majorBidi"/>
          <w:sz w:val="24"/>
          <w:szCs w:val="24"/>
        </w:rPr>
        <w:t xml:space="preserve">foot pad, </w:t>
      </w:r>
      <w:r w:rsidR="007D1807">
        <w:rPr>
          <w:rFonts w:asciiTheme="majorBidi" w:hAnsiTheme="majorBidi" w:cstheme="majorBidi"/>
          <w:sz w:val="24"/>
          <w:szCs w:val="24"/>
        </w:rPr>
        <w:t>and coil with tuning rods to replicate the positions from the contraction practice.</w:t>
      </w:r>
    </w:p>
    <w:p w14:paraId="63BE9932" w14:textId="77777777" w:rsidR="00343A4E" w:rsidRDefault="00343A4E" w:rsidP="009826FF">
      <w:pPr>
        <w:pStyle w:val="ListParagraph"/>
        <w:numPr>
          <w:ilvl w:val="0"/>
          <w:numId w:val="16"/>
        </w:numPr>
        <w:rPr>
          <w:rFonts w:asciiTheme="majorBidi" w:hAnsiTheme="majorBidi" w:cstheme="majorBidi"/>
          <w:sz w:val="24"/>
          <w:szCs w:val="24"/>
        </w:rPr>
      </w:pPr>
      <w:r>
        <w:rPr>
          <w:rFonts w:asciiTheme="majorBidi" w:hAnsiTheme="majorBidi" w:cstheme="majorBidi"/>
          <w:sz w:val="24"/>
          <w:szCs w:val="24"/>
        </w:rPr>
        <w:t xml:space="preserve">While this is happening, </w:t>
      </w:r>
      <w:r w:rsidRPr="00343A4E">
        <w:rPr>
          <w:rFonts w:asciiTheme="majorBidi" w:hAnsiTheme="majorBidi" w:cstheme="majorBidi"/>
          <w:color w:val="0070C0"/>
          <w:sz w:val="24"/>
          <w:szCs w:val="24"/>
        </w:rPr>
        <w:t>Researcher 1</w:t>
      </w:r>
      <w:r>
        <w:rPr>
          <w:rFonts w:asciiTheme="majorBidi" w:hAnsiTheme="majorBidi" w:cstheme="majorBidi"/>
          <w:sz w:val="24"/>
          <w:szCs w:val="24"/>
        </w:rPr>
        <w:t xml:space="preserve"> will initiate the force system. This should still be ready from the previous contraction practice. </w:t>
      </w:r>
    </w:p>
    <w:p w14:paraId="220808CE" w14:textId="77777777" w:rsidR="00343A4E" w:rsidRDefault="00343A4E" w:rsidP="00343A4E">
      <w:pPr>
        <w:pStyle w:val="ListParagraph"/>
        <w:numPr>
          <w:ilvl w:val="0"/>
          <w:numId w:val="16"/>
        </w:numPr>
        <w:rPr>
          <w:rFonts w:asciiTheme="majorBidi" w:hAnsiTheme="majorBidi" w:cstheme="majorBidi"/>
          <w:sz w:val="24"/>
          <w:szCs w:val="24"/>
        </w:rPr>
      </w:pPr>
      <w:r>
        <w:rPr>
          <w:rFonts w:asciiTheme="majorBidi" w:hAnsiTheme="majorBidi" w:cstheme="majorBidi"/>
          <w:sz w:val="24"/>
          <w:szCs w:val="24"/>
        </w:rPr>
        <w:t xml:space="preserve">When </w:t>
      </w:r>
      <w:r w:rsidRPr="00343A4E">
        <w:rPr>
          <w:rFonts w:asciiTheme="majorBidi" w:hAnsiTheme="majorBidi" w:cstheme="majorBidi"/>
          <w:color w:val="FF0000"/>
          <w:sz w:val="24"/>
          <w:szCs w:val="24"/>
        </w:rPr>
        <w:t>Researcher 2</w:t>
      </w:r>
      <w:r>
        <w:rPr>
          <w:rFonts w:asciiTheme="majorBidi" w:hAnsiTheme="majorBidi" w:cstheme="majorBidi"/>
          <w:sz w:val="24"/>
          <w:szCs w:val="24"/>
        </w:rPr>
        <w:t xml:space="preserve"> has finished placing the coil and accessories, they will signal to </w:t>
      </w:r>
      <w:r w:rsidRPr="00343A4E">
        <w:rPr>
          <w:rFonts w:asciiTheme="majorBidi" w:hAnsiTheme="majorBidi" w:cstheme="majorBidi"/>
          <w:color w:val="0070C0"/>
          <w:sz w:val="24"/>
          <w:szCs w:val="24"/>
        </w:rPr>
        <w:t>Researcher 1</w:t>
      </w:r>
      <w:r>
        <w:rPr>
          <w:rFonts w:asciiTheme="majorBidi" w:hAnsiTheme="majorBidi" w:cstheme="majorBidi"/>
          <w:sz w:val="24"/>
          <w:szCs w:val="24"/>
        </w:rPr>
        <w:t xml:space="preserve"> that they are ready to test the force system.</w:t>
      </w:r>
    </w:p>
    <w:p w14:paraId="2946810F" w14:textId="77777777" w:rsidR="00AF0CE5" w:rsidRDefault="00AF0CE5" w:rsidP="00AF0CE5">
      <w:pPr>
        <w:pStyle w:val="ListParagraph"/>
        <w:numPr>
          <w:ilvl w:val="0"/>
          <w:numId w:val="16"/>
        </w:numPr>
        <w:rPr>
          <w:rFonts w:asciiTheme="majorBidi" w:hAnsiTheme="majorBidi" w:cstheme="majorBidi"/>
          <w:sz w:val="24"/>
          <w:szCs w:val="24"/>
        </w:rPr>
      </w:pPr>
      <w:r>
        <w:rPr>
          <w:rFonts w:asciiTheme="majorBidi" w:hAnsiTheme="majorBidi" w:cstheme="majorBidi"/>
          <w:sz w:val="24"/>
          <w:szCs w:val="24"/>
        </w:rPr>
        <w:t xml:space="preserve">When </w:t>
      </w:r>
      <w:r w:rsidRPr="00AF0CE5">
        <w:rPr>
          <w:rFonts w:asciiTheme="majorBidi" w:hAnsiTheme="majorBidi" w:cstheme="majorBidi"/>
          <w:color w:val="0070C0"/>
          <w:sz w:val="24"/>
          <w:szCs w:val="24"/>
        </w:rPr>
        <w:t>Researcher 1</w:t>
      </w:r>
      <w:r>
        <w:rPr>
          <w:rFonts w:asciiTheme="majorBidi" w:hAnsiTheme="majorBidi" w:cstheme="majorBidi"/>
          <w:sz w:val="24"/>
          <w:szCs w:val="24"/>
        </w:rPr>
        <w:t xml:space="preserve"> gives a start signal, </w:t>
      </w:r>
      <w:r w:rsidRPr="00AF0CE5">
        <w:rPr>
          <w:rFonts w:asciiTheme="majorBidi" w:hAnsiTheme="majorBidi" w:cstheme="majorBidi"/>
          <w:color w:val="FF0000"/>
          <w:sz w:val="24"/>
          <w:szCs w:val="24"/>
        </w:rPr>
        <w:t>Researcher 2</w:t>
      </w:r>
      <w:r>
        <w:rPr>
          <w:rFonts w:asciiTheme="majorBidi" w:hAnsiTheme="majorBidi" w:cstheme="majorBidi"/>
          <w:sz w:val="24"/>
          <w:szCs w:val="24"/>
        </w:rPr>
        <w:t xml:space="preserve"> will pull down briefly on the force transducer with their hand.</w:t>
      </w:r>
    </w:p>
    <w:p w14:paraId="10D1D519" w14:textId="77777777" w:rsidR="00AF0CE5" w:rsidRDefault="00AF0CE5" w:rsidP="00343A4E">
      <w:pPr>
        <w:pStyle w:val="ListParagraph"/>
        <w:numPr>
          <w:ilvl w:val="0"/>
          <w:numId w:val="16"/>
        </w:numPr>
        <w:rPr>
          <w:rFonts w:asciiTheme="majorBidi" w:hAnsiTheme="majorBidi" w:cstheme="majorBidi"/>
          <w:sz w:val="24"/>
          <w:szCs w:val="24"/>
        </w:rPr>
      </w:pPr>
      <w:r w:rsidRPr="00AF0CE5">
        <w:rPr>
          <w:rFonts w:asciiTheme="majorBidi" w:hAnsiTheme="majorBidi" w:cstheme="majorBidi"/>
          <w:color w:val="0070C0"/>
          <w:sz w:val="24"/>
          <w:szCs w:val="24"/>
        </w:rPr>
        <w:t>Researcher 1</w:t>
      </w:r>
      <w:r>
        <w:rPr>
          <w:rFonts w:asciiTheme="majorBidi" w:hAnsiTheme="majorBidi" w:cstheme="majorBidi"/>
          <w:sz w:val="24"/>
          <w:szCs w:val="24"/>
        </w:rPr>
        <w:t xml:space="preserve"> will verify the magnitude and direction of the graph deflection.</w:t>
      </w:r>
    </w:p>
    <w:p w14:paraId="5CE8DFD8" w14:textId="77777777" w:rsidR="00AF0CE5" w:rsidRDefault="00AF0CE5" w:rsidP="00343A4E">
      <w:pPr>
        <w:pStyle w:val="ListParagraph"/>
        <w:numPr>
          <w:ilvl w:val="0"/>
          <w:numId w:val="16"/>
        </w:numPr>
        <w:rPr>
          <w:rFonts w:asciiTheme="majorBidi" w:hAnsiTheme="majorBidi" w:cstheme="majorBidi"/>
          <w:sz w:val="24"/>
          <w:szCs w:val="24"/>
        </w:rPr>
      </w:pPr>
      <w:r w:rsidRPr="00AF0CE5">
        <w:rPr>
          <w:rFonts w:asciiTheme="majorBidi" w:hAnsiTheme="majorBidi" w:cstheme="majorBidi"/>
          <w:color w:val="FF0000"/>
          <w:sz w:val="24"/>
          <w:szCs w:val="24"/>
        </w:rPr>
        <w:t>Researcher 2</w:t>
      </w:r>
      <w:r>
        <w:rPr>
          <w:rFonts w:asciiTheme="majorBidi" w:hAnsiTheme="majorBidi" w:cstheme="majorBidi"/>
          <w:color w:val="0070C0"/>
          <w:sz w:val="24"/>
          <w:szCs w:val="24"/>
        </w:rPr>
        <w:t xml:space="preserve"> </w:t>
      </w:r>
      <w:r w:rsidRPr="00AF0CE5">
        <w:rPr>
          <w:rFonts w:asciiTheme="majorBidi" w:hAnsiTheme="majorBidi" w:cstheme="majorBidi"/>
          <w:sz w:val="24"/>
          <w:szCs w:val="24"/>
        </w:rPr>
        <w:t xml:space="preserve">will lower the </w:t>
      </w:r>
      <w:r>
        <w:rPr>
          <w:rFonts w:asciiTheme="majorBidi" w:hAnsiTheme="majorBidi" w:cstheme="majorBidi"/>
          <w:sz w:val="24"/>
          <w:szCs w:val="24"/>
        </w:rPr>
        <w:t>MR table and exit the magnet room.</w:t>
      </w:r>
    </w:p>
    <w:p w14:paraId="6CE05169" w14:textId="77777777" w:rsidR="00343A4E" w:rsidRDefault="00343A4E" w:rsidP="00343A4E">
      <w:pPr>
        <w:pStyle w:val="ListParagraph"/>
        <w:ind w:left="360"/>
        <w:rPr>
          <w:rFonts w:asciiTheme="majorBidi" w:hAnsiTheme="majorBidi" w:cstheme="majorBidi"/>
          <w:sz w:val="24"/>
          <w:szCs w:val="24"/>
        </w:rPr>
      </w:pPr>
    </w:p>
    <w:p w14:paraId="74A01138" w14:textId="77777777" w:rsidR="00343A4E" w:rsidRPr="00BE2D84" w:rsidRDefault="00343A4E" w:rsidP="00343A4E">
      <w:pPr>
        <w:pStyle w:val="ListParagraph"/>
        <w:numPr>
          <w:ilvl w:val="2"/>
          <w:numId w:val="1"/>
        </w:numPr>
        <w:rPr>
          <w:rFonts w:asciiTheme="majorBidi" w:hAnsiTheme="majorBidi" w:cstheme="majorBidi"/>
          <w:b/>
          <w:bCs/>
          <w:sz w:val="24"/>
          <w:szCs w:val="24"/>
        </w:rPr>
      </w:pPr>
      <w:r w:rsidRPr="00BE2D84">
        <w:rPr>
          <w:rFonts w:asciiTheme="majorBidi" w:hAnsiTheme="majorBidi" w:cstheme="majorBidi"/>
          <w:b/>
          <w:bCs/>
          <w:sz w:val="24"/>
          <w:szCs w:val="24"/>
        </w:rPr>
        <w:t>Subject Positioning</w:t>
      </w:r>
      <w:r w:rsidR="00FE5BDE">
        <w:rPr>
          <w:rFonts w:asciiTheme="majorBidi" w:hAnsiTheme="majorBidi" w:cstheme="majorBidi"/>
          <w:b/>
          <w:bCs/>
          <w:sz w:val="24"/>
          <w:szCs w:val="24"/>
        </w:rPr>
        <w:t>:</w:t>
      </w:r>
    </w:p>
    <w:p w14:paraId="3BC176B9" w14:textId="77777777" w:rsidR="00AF0CE5" w:rsidRDefault="00AF0CE5" w:rsidP="00AF0CE5">
      <w:pPr>
        <w:pStyle w:val="ListParagraph"/>
        <w:ind w:left="360"/>
        <w:rPr>
          <w:rFonts w:asciiTheme="majorBidi" w:hAnsiTheme="majorBidi" w:cstheme="majorBidi"/>
          <w:sz w:val="24"/>
          <w:szCs w:val="24"/>
        </w:rPr>
      </w:pPr>
    </w:p>
    <w:p w14:paraId="07F467E9" w14:textId="77777777" w:rsidR="00343A4E" w:rsidRPr="00B74628" w:rsidRDefault="00343A4E" w:rsidP="005B52A9">
      <w:pPr>
        <w:pStyle w:val="ListParagraph"/>
        <w:numPr>
          <w:ilvl w:val="0"/>
          <w:numId w:val="17"/>
        </w:numPr>
        <w:rPr>
          <w:rFonts w:asciiTheme="majorBidi" w:hAnsiTheme="majorBidi" w:cstheme="majorBidi"/>
          <w:sz w:val="24"/>
          <w:szCs w:val="24"/>
        </w:rPr>
      </w:pPr>
      <w:r w:rsidRPr="00B74628">
        <w:rPr>
          <w:rFonts w:asciiTheme="majorBidi" w:hAnsiTheme="majorBidi" w:cstheme="majorBidi"/>
          <w:sz w:val="24"/>
          <w:szCs w:val="24"/>
        </w:rPr>
        <w:t xml:space="preserve">After the subject has been cleared to enter the magnet room and all the steps in part B are complete, </w:t>
      </w:r>
      <w:r w:rsidRPr="00B74628">
        <w:rPr>
          <w:rFonts w:asciiTheme="majorBidi" w:hAnsiTheme="majorBidi" w:cstheme="majorBidi"/>
          <w:color w:val="FF0000"/>
          <w:sz w:val="24"/>
          <w:szCs w:val="24"/>
        </w:rPr>
        <w:t xml:space="preserve">Researcher 2 </w:t>
      </w:r>
      <w:r w:rsidR="00AF0CE5" w:rsidRPr="00B74628">
        <w:rPr>
          <w:rFonts w:asciiTheme="majorBidi" w:hAnsiTheme="majorBidi" w:cstheme="majorBidi"/>
          <w:sz w:val="24"/>
          <w:szCs w:val="24"/>
        </w:rPr>
        <w:t xml:space="preserve">and the </w:t>
      </w:r>
      <w:r w:rsidR="00AF0CE5" w:rsidRPr="005B52A9">
        <w:rPr>
          <w:rFonts w:asciiTheme="majorBidi" w:hAnsiTheme="majorBidi" w:cstheme="majorBidi"/>
          <w:b/>
          <w:bCs/>
          <w:sz w:val="24"/>
          <w:szCs w:val="24"/>
        </w:rPr>
        <w:t xml:space="preserve">MR </w:t>
      </w:r>
      <w:r w:rsidR="005B52A9" w:rsidRPr="005B52A9">
        <w:rPr>
          <w:rFonts w:asciiTheme="majorBidi" w:hAnsiTheme="majorBidi" w:cstheme="majorBidi"/>
          <w:b/>
          <w:bCs/>
          <w:sz w:val="24"/>
          <w:szCs w:val="24"/>
        </w:rPr>
        <w:t>T</w:t>
      </w:r>
      <w:r w:rsidR="00AF0CE5" w:rsidRPr="005B52A9">
        <w:rPr>
          <w:rFonts w:asciiTheme="majorBidi" w:hAnsiTheme="majorBidi" w:cstheme="majorBidi"/>
          <w:b/>
          <w:bCs/>
          <w:sz w:val="24"/>
          <w:szCs w:val="24"/>
        </w:rPr>
        <w:t>echnologist</w:t>
      </w:r>
      <w:r w:rsidR="00AF0CE5" w:rsidRPr="00B74628">
        <w:rPr>
          <w:rFonts w:asciiTheme="majorBidi" w:hAnsiTheme="majorBidi" w:cstheme="majorBidi"/>
          <w:sz w:val="24"/>
          <w:szCs w:val="24"/>
        </w:rPr>
        <w:t xml:space="preserve"> will take the subject into the magnet room.</w:t>
      </w:r>
      <w:r w:rsidRPr="00B74628">
        <w:rPr>
          <w:rFonts w:asciiTheme="majorBidi" w:hAnsiTheme="majorBidi" w:cstheme="majorBidi"/>
          <w:sz w:val="24"/>
          <w:szCs w:val="24"/>
        </w:rPr>
        <w:t xml:space="preserve"> </w:t>
      </w:r>
    </w:p>
    <w:p w14:paraId="4642FACF" w14:textId="77777777" w:rsidR="00AF0CE5" w:rsidRDefault="00AF0CE5" w:rsidP="00AF0CE5">
      <w:pPr>
        <w:pStyle w:val="ListParagraph"/>
        <w:numPr>
          <w:ilvl w:val="0"/>
          <w:numId w:val="17"/>
        </w:numPr>
        <w:rPr>
          <w:rFonts w:asciiTheme="majorBidi" w:hAnsiTheme="majorBidi" w:cstheme="majorBidi"/>
          <w:sz w:val="24"/>
          <w:szCs w:val="24"/>
        </w:rPr>
      </w:pPr>
      <w:r w:rsidRPr="00BA3784">
        <w:rPr>
          <w:rFonts w:asciiTheme="majorBidi" w:hAnsiTheme="majorBidi" w:cstheme="majorBidi"/>
          <w:color w:val="FF0000"/>
          <w:sz w:val="24"/>
          <w:szCs w:val="24"/>
        </w:rPr>
        <w:t>Researcher 2</w:t>
      </w:r>
      <w:r>
        <w:rPr>
          <w:rFonts w:asciiTheme="majorBidi" w:hAnsiTheme="majorBidi" w:cstheme="majorBidi"/>
          <w:sz w:val="24"/>
          <w:szCs w:val="24"/>
        </w:rPr>
        <w:t xml:space="preserve"> will demonstrate the procedure for mounting the table.</w:t>
      </w:r>
    </w:p>
    <w:p w14:paraId="129CB4A3" w14:textId="77777777" w:rsidR="00BA3784" w:rsidRDefault="00BA3784" w:rsidP="00BA3784">
      <w:pPr>
        <w:pStyle w:val="ListParagraph"/>
        <w:numPr>
          <w:ilvl w:val="0"/>
          <w:numId w:val="17"/>
        </w:numPr>
        <w:spacing w:after="0"/>
        <w:rPr>
          <w:rFonts w:asciiTheme="majorBidi" w:hAnsiTheme="majorBidi" w:cstheme="majorBidi"/>
          <w:sz w:val="24"/>
          <w:szCs w:val="24"/>
        </w:rPr>
      </w:pPr>
      <w:r>
        <w:rPr>
          <w:rFonts w:asciiTheme="majorBidi" w:hAnsiTheme="majorBidi" w:cstheme="majorBidi"/>
          <w:sz w:val="24"/>
          <w:szCs w:val="24"/>
        </w:rPr>
        <w:t xml:space="preserve">The subject is now ready to mount the table from the side opposite the tuning rods. Instruct the subject to aim the right kneecap for the target made by the cross at the top of the foot pad. </w:t>
      </w:r>
    </w:p>
    <w:p w14:paraId="20CA9819" w14:textId="77777777" w:rsidR="00BE2D84" w:rsidRPr="0067293C" w:rsidRDefault="00BE2D84" w:rsidP="005B52A9">
      <w:pPr>
        <w:pStyle w:val="ListParagraph"/>
        <w:numPr>
          <w:ilvl w:val="0"/>
          <w:numId w:val="17"/>
        </w:numPr>
        <w:spacing w:before="100" w:beforeAutospacing="1" w:after="100" w:afterAutospacing="1" w:line="240" w:lineRule="auto"/>
        <w:rPr>
          <w:rFonts w:asciiTheme="majorBidi" w:eastAsia="Times New Roman" w:hAnsiTheme="majorBidi" w:cstheme="majorBidi"/>
          <w:color w:val="000000"/>
          <w:sz w:val="24"/>
          <w:szCs w:val="24"/>
          <w:lang w:bidi="he-IL"/>
        </w:rPr>
      </w:pPr>
      <w:r w:rsidRPr="00BF4D11">
        <w:rPr>
          <w:rFonts w:asciiTheme="majorBidi" w:hAnsiTheme="majorBidi" w:cstheme="majorBidi"/>
          <w:sz w:val="24"/>
          <w:szCs w:val="24"/>
        </w:rPr>
        <w:t xml:space="preserve">While </w:t>
      </w:r>
      <w:r w:rsidR="005B52A9" w:rsidRPr="00B74628">
        <w:rPr>
          <w:rFonts w:asciiTheme="majorBidi" w:hAnsiTheme="majorBidi" w:cstheme="majorBidi"/>
          <w:sz w:val="24"/>
          <w:szCs w:val="24"/>
        </w:rPr>
        <w:t xml:space="preserve">the </w:t>
      </w:r>
      <w:r w:rsidR="005B52A9" w:rsidRPr="005B52A9">
        <w:rPr>
          <w:rFonts w:asciiTheme="majorBidi" w:hAnsiTheme="majorBidi" w:cstheme="majorBidi"/>
          <w:b/>
          <w:bCs/>
          <w:sz w:val="24"/>
          <w:szCs w:val="24"/>
        </w:rPr>
        <w:t>MR Technologist</w:t>
      </w:r>
      <w:r w:rsidR="005B52A9" w:rsidRPr="00B74628">
        <w:rPr>
          <w:rFonts w:asciiTheme="majorBidi" w:hAnsiTheme="majorBidi" w:cstheme="majorBidi"/>
          <w:sz w:val="24"/>
          <w:szCs w:val="24"/>
        </w:rPr>
        <w:t xml:space="preserve"> </w:t>
      </w:r>
      <w:r w:rsidRPr="00BF4D11">
        <w:rPr>
          <w:rFonts w:asciiTheme="majorBidi" w:hAnsiTheme="majorBidi" w:cstheme="majorBidi"/>
          <w:sz w:val="24"/>
          <w:szCs w:val="24"/>
        </w:rPr>
        <w:t xml:space="preserve">holds the subject’s foot up towards the transducer, </w:t>
      </w:r>
      <w:r w:rsidR="005B52A9" w:rsidRPr="00BA3784">
        <w:rPr>
          <w:rFonts w:asciiTheme="majorBidi" w:hAnsiTheme="majorBidi" w:cstheme="majorBidi"/>
          <w:color w:val="FF0000"/>
          <w:sz w:val="24"/>
          <w:szCs w:val="24"/>
        </w:rPr>
        <w:t>Researcher 2</w:t>
      </w:r>
      <w:r w:rsidRPr="00BF4D11">
        <w:rPr>
          <w:rFonts w:asciiTheme="majorBidi" w:hAnsiTheme="majorBidi" w:cstheme="majorBidi"/>
          <w:sz w:val="24"/>
          <w:szCs w:val="24"/>
        </w:rPr>
        <w:t xml:space="preserve"> pulls the </w:t>
      </w:r>
      <w:r>
        <w:rPr>
          <w:rFonts w:asciiTheme="majorBidi" w:hAnsiTheme="majorBidi" w:cstheme="majorBidi"/>
          <w:sz w:val="24"/>
          <w:szCs w:val="24"/>
        </w:rPr>
        <w:t>resistance bands</w:t>
      </w:r>
      <w:r w:rsidRPr="00BF4D11">
        <w:rPr>
          <w:rFonts w:asciiTheme="majorBidi" w:hAnsiTheme="majorBidi" w:cstheme="majorBidi"/>
          <w:sz w:val="24"/>
          <w:szCs w:val="24"/>
        </w:rPr>
        <w:t xml:space="preserve"> into the U shaped sections on either side of the central axis of the force transducer.</w:t>
      </w:r>
      <w:r>
        <w:rPr>
          <w:rFonts w:asciiTheme="majorBidi" w:hAnsiTheme="majorBidi" w:cstheme="majorBidi"/>
          <w:sz w:val="24"/>
          <w:szCs w:val="24"/>
        </w:rPr>
        <w:t xml:space="preserve"> Place tape over the transducer at the band contact points to prevent the bands from slipping during contractions.</w:t>
      </w:r>
    </w:p>
    <w:p w14:paraId="1739CA7B" w14:textId="77777777" w:rsidR="00FE448D" w:rsidRDefault="00497384" w:rsidP="00497384">
      <w:pPr>
        <w:pStyle w:val="ListParagraph"/>
        <w:numPr>
          <w:ilvl w:val="0"/>
          <w:numId w:val="17"/>
        </w:numPr>
        <w:rPr>
          <w:rFonts w:asciiTheme="majorBidi" w:hAnsiTheme="majorBidi" w:cstheme="majorBidi"/>
          <w:sz w:val="24"/>
          <w:szCs w:val="24"/>
        </w:rPr>
      </w:pPr>
      <w:r w:rsidRPr="00BA3784">
        <w:rPr>
          <w:rFonts w:asciiTheme="majorBidi" w:hAnsiTheme="majorBidi" w:cstheme="majorBidi"/>
          <w:color w:val="FF0000"/>
          <w:sz w:val="24"/>
          <w:szCs w:val="24"/>
        </w:rPr>
        <w:t>Researcher 2</w:t>
      </w:r>
      <w:r>
        <w:rPr>
          <w:rFonts w:asciiTheme="majorBidi" w:hAnsiTheme="majorBidi" w:cstheme="majorBidi"/>
          <w:sz w:val="24"/>
          <w:szCs w:val="24"/>
        </w:rPr>
        <w:t xml:space="preserve"> will v</w:t>
      </w:r>
      <w:r w:rsidR="00FE448D">
        <w:rPr>
          <w:rFonts w:asciiTheme="majorBidi" w:hAnsiTheme="majorBidi" w:cstheme="majorBidi"/>
          <w:sz w:val="24"/>
          <w:szCs w:val="24"/>
        </w:rPr>
        <w:t>erify that the center of the coil (Philips label) is aligned with the ink mark on the lateral portion of the subject’s thigh.</w:t>
      </w:r>
    </w:p>
    <w:p w14:paraId="1F198A88" w14:textId="77777777" w:rsidR="00FE448D" w:rsidRDefault="005B52A9" w:rsidP="00FE448D">
      <w:pPr>
        <w:pStyle w:val="ListParagraph"/>
        <w:numPr>
          <w:ilvl w:val="0"/>
          <w:numId w:val="17"/>
        </w:numPr>
        <w:rPr>
          <w:rFonts w:asciiTheme="majorBidi" w:hAnsiTheme="majorBidi" w:cstheme="majorBidi"/>
          <w:sz w:val="24"/>
          <w:szCs w:val="24"/>
        </w:rPr>
      </w:pPr>
      <w:r w:rsidRPr="005B52A9">
        <w:rPr>
          <w:rFonts w:asciiTheme="majorBidi" w:hAnsiTheme="majorBidi" w:cstheme="majorBidi"/>
          <w:sz w:val="24"/>
          <w:szCs w:val="24"/>
        </w:rPr>
        <w:t>The</w:t>
      </w:r>
      <w:r>
        <w:rPr>
          <w:rFonts w:asciiTheme="majorBidi" w:hAnsiTheme="majorBidi" w:cstheme="majorBidi"/>
          <w:b/>
          <w:bCs/>
          <w:sz w:val="24"/>
          <w:szCs w:val="24"/>
        </w:rPr>
        <w:t xml:space="preserve"> </w:t>
      </w:r>
      <w:r w:rsidRPr="005B52A9">
        <w:rPr>
          <w:rFonts w:asciiTheme="majorBidi" w:hAnsiTheme="majorBidi" w:cstheme="majorBidi"/>
          <w:b/>
          <w:bCs/>
          <w:sz w:val="24"/>
          <w:szCs w:val="24"/>
        </w:rPr>
        <w:t>MR Technologist</w:t>
      </w:r>
      <w:r>
        <w:rPr>
          <w:rFonts w:asciiTheme="majorBidi" w:hAnsiTheme="majorBidi" w:cstheme="majorBidi"/>
          <w:sz w:val="24"/>
          <w:szCs w:val="24"/>
        </w:rPr>
        <w:t xml:space="preserve"> will instruct </w:t>
      </w:r>
      <w:r w:rsidRPr="005B52A9">
        <w:rPr>
          <w:rFonts w:asciiTheme="majorBidi" w:hAnsiTheme="majorBidi" w:cstheme="majorBidi"/>
          <w:sz w:val="24"/>
          <w:szCs w:val="24"/>
        </w:rPr>
        <w:t>the subject</w:t>
      </w:r>
      <w:r>
        <w:rPr>
          <w:rFonts w:asciiTheme="majorBidi" w:hAnsiTheme="majorBidi" w:cstheme="majorBidi"/>
          <w:sz w:val="24"/>
          <w:szCs w:val="24"/>
        </w:rPr>
        <w:t xml:space="preserve"> to</w:t>
      </w:r>
      <w:r w:rsidRPr="005B52A9">
        <w:rPr>
          <w:rFonts w:asciiTheme="majorBidi" w:hAnsiTheme="majorBidi" w:cstheme="majorBidi"/>
          <w:sz w:val="24"/>
          <w:szCs w:val="24"/>
        </w:rPr>
        <w:t xml:space="preserve"> raise their non-exercising leg up and out to the side while </w:t>
      </w:r>
      <w:r w:rsidRPr="005B52A9">
        <w:rPr>
          <w:rFonts w:asciiTheme="majorBidi" w:hAnsiTheme="majorBidi" w:cstheme="majorBidi"/>
          <w:color w:val="FF0000"/>
          <w:sz w:val="24"/>
          <w:szCs w:val="24"/>
        </w:rPr>
        <w:t>Researcher 2</w:t>
      </w:r>
      <w:r w:rsidRPr="005B52A9">
        <w:rPr>
          <w:rFonts w:asciiTheme="majorBidi" w:hAnsiTheme="majorBidi" w:cstheme="majorBidi"/>
          <w:sz w:val="24"/>
          <w:szCs w:val="24"/>
        </w:rPr>
        <w:t xml:space="preserve"> adjust</w:t>
      </w:r>
      <w:r>
        <w:rPr>
          <w:rFonts w:asciiTheme="majorBidi" w:hAnsiTheme="majorBidi" w:cstheme="majorBidi"/>
          <w:sz w:val="24"/>
          <w:szCs w:val="24"/>
        </w:rPr>
        <w:t>s</w:t>
      </w:r>
      <w:r w:rsidRPr="005B52A9">
        <w:rPr>
          <w:rFonts w:asciiTheme="majorBidi" w:hAnsiTheme="majorBidi" w:cstheme="majorBidi"/>
          <w:sz w:val="24"/>
          <w:szCs w:val="24"/>
        </w:rPr>
        <w:t xml:space="preserve"> and confirm</w:t>
      </w:r>
      <w:r>
        <w:rPr>
          <w:rFonts w:asciiTheme="majorBidi" w:hAnsiTheme="majorBidi" w:cstheme="majorBidi"/>
          <w:sz w:val="24"/>
          <w:szCs w:val="24"/>
        </w:rPr>
        <w:t>s</w:t>
      </w:r>
      <w:r w:rsidRPr="005B52A9">
        <w:rPr>
          <w:rFonts w:asciiTheme="majorBidi" w:hAnsiTheme="majorBidi" w:cstheme="majorBidi"/>
          <w:sz w:val="24"/>
          <w:szCs w:val="24"/>
        </w:rPr>
        <w:t xml:space="preserve"> coil placement.</w:t>
      </w:r>
      <w:r>
        <w:rPr>
          <w:rFonts w:asciiTheme="majorBidi" w:hAnsiTheme="majorBidi" w:cstheme="majorBidi"/>
          <w:sz w:val="24"/>
          <w:szCs w:val="24"/>
        </w:rPr>
        <w:t xml:space="preserve"> </w:t>
      </w:r>
      <w:r w:rsidR="00FE448D">
        <w:rPr>
          <w:rFonts w:asciiTheme="majorBidi" w:hAnsiTheme="majorBidi" w:cstheme="majorBidi"/>
          <w:sz w:val="24"/>
          <w:szCs w:val="24"/>
        </w:rPr>
        <w:t>Wrap the coil pad over both the subject’s thighs and secure it with the Velcro closure.</w:t>
      </w:r>
    </w:p>
    <w:p w14:paraId="31E43F93" w14:textId="77777777" w:rsidR="00FE448D" w:rsidRDefault="005B52A9" w:rsidP="00FE448D">
      <w:pPr>
        <w:pStyle w:val="ListParagraph"/>
        <w:numPr>
          <w:ilvl w:val="0"/>
          <w:numId w:val="17"/>
        </w:numPr>
        <w:rPr>
          <w:rFonts w:asciiTheme="majorBidi" w:hAnsiTheme="majorBidi" w:cstheme="majorBidi"/>
          <w:sz w:val="24"/>
          <w:szCs w:val="24"/>
        </w:rPr>
      </w:pPr>
      <w:r w:rsidRPr="005B52A9">
        <w:rPr>
          <w:rFonts w:asciiTheme="majorBidi" w:hAnsiTheme="majorBidi" w:cstheme="majorBidi"/>
          <w:color w:val="FF0000"/>
          <w:sz w:val="24"/>
          <w:szCs w:val="24"/>
        </w:rPr>
        <w:t>Researcher 2</w:t>
      </w:r>
      <w:r w:rsidRPr="005B52A9">
        <w:rPr>
          <w:rFonts w:asciiTheme="majorBidi" w:hAnsiTheme="majorBidi" w:cstheme="majorBidi"/>
          <w:sz w:val="24"/>
          <w:szCs w:val="24"/>
        </w:rPr>
        <w:t xml:space="preserve"> </w:t>
      </w:r>
      <w:r>
        <w:rPr>
          <w:rFonts w:asciiTheme="majorBidi" w:hAnsiTheme="majorBidi" w:cstheme="majorBidi"/>
          <w:sz w:val="24"/>
          <w:szCs w:val="24"/>
        </w:rPr>
        <w:t>will a</w:t>
      </w:r>
      <w:r w:rsidR="00FE448D" w:rsidRPr="001F7C64">
        <w:rPr>
          <w:rFonts w:asciiTheme="majorBidi" w:hAnsiTheme="majorBidi" w:cstheme="majorBidi"/>
          <w:sz w:val="24"/>
          <w:szCs w:val="24"/>
        </w:rPr>
        <w:t>pply thigh strap</w:t>
      </w:r>
      <w:r w:rsidR="00FE448D">
        <w:rPr>
          <w:rFonts w:asciiTheme="majorBidi" w:hAnsiTheme="majorBidi" w:cstheme="majorBidi"/>
          <w:sz w:val="24"/>
          <w:szCs w:val="24"/>
        </w:rPr>
        <w:t xml:space="preserve"> over both thighs aligned with the seam of the coil pad.</w:t>
      </w:r>
    </w:p>
    <w:p w14:paraId="1C67BEC6" w14:textId="77777777" w:rsidR="00FE448D" w:rsidRPr="00BD11BD" w:rsidRDefault="005B52A9" w:rsidP="00FE448D">
      <w:pPr>
        <w:pStyle w:val="ListParagraph"/>
        <w:numPr>
          <w:ilvl w:val="0"/>
          <w:numId w:val="17"/>
        </w:numPr>
        <w:spacing w:before="100" w:beforeAutospacing="1" w:after="100" w:afterAutospacing="1" w:line="240" w:lineRule="auto"/>
        <w:rPr>
          <w:rFonts w:asciiTheme="majorBidi" w:eastAsia="Times New Roman" w:hAnsiTheme="majorBidi" w:cstheme="majorBidi"/>
          <w:color w:val="000000"/>
          <w:sz w:val="24"/>
          <w:szCs w:val="24"/>
          <w:lang w:bidi="he-IL"/>
        </w:rPr>
      </w:pPr>
      <w:r w:rsidRPr="005B52A9">
        <w:rPr>
          <w:rFonts w:asciiTheme="majorBidi" w:hAnsiTheme="majorBidi" w:cstheme="majorBidi"/>
          <w:color w:val="FF0000"/>
          <w:sz w:val="24"/>
          <w:szCs w:val="24"/>
        </w:rPr>
        <w:t>Researcher 2</w:t>
      </w:r>
      <w:r>
        <w:rPr>
          <w:rFonts w:asciiTheme="majorBidi" w:hAnsiTheme="majorBidi" w:cstheme="majorBidi"/>
          <w:sz w:val="24"/>
          <w:szCs w:val="24"/>
        </w:rPr>
        <w:t xml:space="preserve"> will p</w:t>
      </w:r>
      <w:r w:rsidR="00FE448D">
        <w:rPr>
          <w:rFonts w:asciiTheme="majorBidi" w:hAnsiTheme="majorBidi" w:cstheme="majorBidi"/>
          <w:sz w:val="24"/>
          <w:szCs w:val="24"/>
        </w:rPr>
        <w:t>alpate the subject’s hips and find the posterior iliac spine on each side of the spinal column. Apply the hip strap over the hips at this anatomical mark.</w:t>
      </w:r>
    </w:p>
    <w:p w14:paraId="530E79A3" w14:textId="77777777" w:rsidR="00BD11BD" w:rsidRPr="00FE448D" w:rsidRDefault="005B52A9" w:rsidP="00FE448D">
      <w:pPr>
        <w:pStyle w:val="ListParagraph"/>
        <w:numPr>
          <w:ilvl w:val="0"/>
          <w:numId w:val="17"/>
        </w:numPr>
        <w:spacing w:before="100" w:beforeAutospacing="1" w:after="100" w:afterAutospacing="1" w:line="240" w:lineRule="auto"/>
        <w:rPr>
          <w:rFonts w:asciiTheme="majorBidi" w:eastAsia="Times New Roman" w:hAnsiTheme="majorBidi" w:cstheme="majorBidi"/>
          <w:color w:val="000000"/>
          <w:sz w:val="24"/>
          <w:szCs w:val="24"/>
          <w:lang w:bidi="he-IL"/>
        </w:rPr>
      </w:pPr>
      <w:r>
        <w:rPr>
          <w:rFonts w:asciiTheme="majorBidi" w:hAnsiTheme="majorBidi" w:cstheme="majorBidi"/>
          <w:sz w:val="24"/>
          <w:szCs w:val="24"/>
        </w:rPr>
        <w:t xml:space="preserve">The </w:t>
      </w:r>
      <w:r w:rsidRPr="005B52A9">
        <w:rPr>
          <w:rFonts w:asciiTheme="majorBidi" w:hAnsiTheme="majorBidi" w:cstheme="majorBidi"/>
          <w:b/>
          <w:bCs/>
          <w:sz w:val="24"/>
          <w:szCs w:val="24"/>
        </w:rPr>
        <w:t xml:space="preserve">MR </w:t>
      </w:r>
      <w:r>
        <w:rPr>
          <w:rFonts w:asciiTheme="majorBidi" w:hAnsiTheme="majorBidi" w:cstheme="majorBidi"/>
          <w:b/>
          <w:bCs/>
          <w:sz w:val="24"/>
          <w:szCs w:val="24"/>
        </w:rPr>
        <w:t>T</w:t>
      </w:r>
      <w:r w:rsidRPr="005B52A9">
        <w:rPr>
          <w:rFonts w:asciiTheme="majorBidi" w:hAnsiTheme="majorBidi" w:cstheme="majorBidi"/>
          <w:b/>
          <w:bCs/>
          <w:sz w:val="24"/>
          <w:szCs w:val="24"/>
        </w:rPr>
        <w:t>echnologist</w:t>
      </w:r>
      <w:r>
        <w:rPr>
          <w:rFonts w:asciiTheme="majorBidi" w:hAnsiTheme="majorBidi" w:cstheme="majorBidi"/>
          <w:sz w:val="24"/>
          <w:szCs w:val="24"/>
        </w:rPr>
        <w:t xml:space="preserve"> will a</w:t>
      </w:r>
      <w:r w:rsidR="00BD11BD">
        <w:rPr>
          <w:rFonts w:asciiTheme="majorBidi" w:hAnsiTheme="majorBidi" w:cstheme="majorBidi"/>
          <w:sz w:val="24"/>
          <w:szCs w:val="24"/>
        </w:rPr>
        <w:t>sk the subject if they would like a blanket, and cover them with one if it is requested.</w:t>
      </w:r>
    </w:p>
    <w:p w14:paraId="6D5D3588" w14:textId="77777777" w:rsidR="0067293C" w:rsidRDefault="0067293C" w:rsidP="005B52A9">
      <w:pPr>
        <w:pStyle w:val="ListParagraph"/>
        <w:numPr>
          <w:ilvl w:val="0"/>
          <w:numId w:val="17"/>
        </w:numPr>
        <w:spacing w:before="100" w:beforeAutospacing="1" w:after="100" w:afterAutospacing="1" w:line="240" w:lineRule="auto"/>
        <w:rPr>
          <w:rFonts w:asciiTheme="majorBidi" w:eastAsia="Times New Roman" w:hAnsiTheme="majorBidi" w:cstheme="majorBidi"/>
          <w:color w:val="000000"/>
          <w:sz w:val="24"/>
          <w:szCs w:val="24"/>
          <w:lang w:bidi="he-IL"/>
        </w:rPr>
      </w:pPr>
      <w:r>
        <w:rPr>
          <w:rFonts w:asciiTheme="majorBidi" w:hAnsiTheme="majorBidi" w:cstheme="majorBidi"/>
          <w:sz w:val="24"/>
          <w:szCs w:val="24"/>
        </w:rPr>
        <w:t xml:space="preserve">When positioning is complete, the </w:t>
      </w:r>
      <w:r w:rsidRPr="005B52A9">
        <w:rPr>
          <w:rFonts w:asciiTheme="majorBidi" w:hAnsiTheme="majorBidi" w:cstheme="majorBidi"/>
          <w:b/>
          <w:bCs/>
          <w:sz w:val="24"/>
          <w:szCs w:val="24"/>
        </w:rPr>
        <w:t xml:space="preserve">MR </w:t>
      </w:r>
      <w:r w:rsidR="005B52A9">
        <w:rPr>
          <w:rFonts w:asciiTheme="majorBidi" w:hAnsiTheme="majorBidi" w:cstheme="majorBidi"/>
          <w:b/>
          <w:bCs/>
          <w:sz w:val="24"/>
          <w:szCs w:val="24"/>
        </w:rPr>
        <w:t>T</w:t>
      </w:r>
      <w:r w:rsidRPr="005B52A9">
        <w:rPr>
          <w:rFonts w:asciiTheme="majorBidi" w:hAnsiTheme="majorBidi" w:cstheme="majorBidi"/>
          <w:b/>
          <w:bCs/>
          <w:sz w:val="24"/>
          <w:szCs w:val="24"/>
        </w:rPr>
        <w:t>echnologist</w:t>
      </w:r>
      <w:r>
        <w:rPr>
          <w:rFonts w:asciiTheme="majorBidi" w:hAnsiTheme="majorBidi" w:cstheme="majorBidi"/>
          <w:sz w:val="24"/>
          <w:szCs w:val="24"/>
        </w:rPr>
        <w:t xml:space="preserve"> can exit the room and begin entering </w:t>
      </w:r>
      <w:r w:rsidR="00FE448D">
        <w:rPr>
          <w:rFonts w:asciiTheme="majorBidi" w:hAnsiTheme="majorBidi" w:cstheme="majorBidi"/>
          <w:sz w:val="24"/>
          <w:szCs w:val="24"/>
        </w:rPr>
        <w:t xml:space="preserve">the </w:t>
      </w:r>
      <w:r>
        <w:rPr>
          <w:rFonts w:asciiTheme="majorBidi" w:hAnsiTheme="majorBidi" w:cstheme="majorBidi"/>
          <w:sz w:val="24"/>
          <w:szCs w:val="24"/>
        </w:rPr>
        <w:t>subject info and setting the exam card.</w:t>
      </w:r>
    </w:p>
    <w:p w14:paraId="2BDBA203" w14:textId="77777777" w:rsidR="00BE2D84" w:rsidRDefault="00BE2D84" w:rsidP="00BE2D84">
      <w:pPr>
        <w:pStyle w:val="ListParagraph"/>
        <w:spacing w:before="100" w:beforeAutospacing="1" w:after="100" w:afterAutospacing="1" w:line="240" w:lineRule="auto"/>
        <w:ind w:left="360"/>
        <w:rPr>
          <w:rFonts w:asciiTheme="majorBidi" w:eastAsia="Times New Roman" w:hAnsiTheme="majorBidi" w:cstheme="majorBidi"/>
          <w:color w:val="000000"/>
          <w:sz w:val="24"/>
          <w:szCs w:val="24"/>
          <w:lang w:bidi="he-IL"/>
        </w:rPr>
      </w:pPr>
    </w:p>
    <w:p w14:paraId="23E30D75" w14:textId="77777777" w:rsidR="00BE2D84" w:rsidRPr="00BE2D84" w:rsidRDefault="00BE2D84" w:rsidP="0067293C">
      <w:pPr>
        <w:pStyle w:val="ListParagraph"/>
        <w:numPr>
          <w:ilvl w:val="2"/>
          <w:numId w:val="1"/>
        </w:numPr>
        <w:spacing w:after="0" w:line="240" w:lineRule="auto"/>
        <w:rPr>
          <w:rFonts w:asciiTheme="majorBidi" w:eastAsia="Times New Roman" w:hAnsiTheme="majorBidi" w:cstheme="majorBidi"/>
          <w:b/>
          <w:bCs/>
          <w:color w:val="000000"/>
          <w:sz w:val="24"/>
          <w:szCs w:val="24"/>
          <w:lang w:bidi="he-IL"/>
        </w:rPr>
      </w:pPr>
      <w:r w:rsidRPr="00BE2D84">
        <w:rPr>
          <w:rFonts w:asciiTheme="majorBidi" w:eastAsia="Times New Roman" w:hAnsiTheme="majorBidi" w:cstheme="majorBidi"/>
          <w:b/>
          <w:bCs/>
          <w:color w:val="000000"/>
          <w:sz w:val="24"/>
          <w:szCs w:val="24"/>
          <w:lang w:bidi="he-IL"/>
        </w:rPr>
        <w:t>Force Verification</w:t>
      </w:r>
      <w:r w:rsidR="00FE5BDE">
        <w:rPr>
          <w:rFonts w:asciiTheme="majorBidi" w:eastAsia="Times New Roman" w:hAnsiTheme="majorBidi" w:cstheme="majorBidi"/>
          <w:b/>
          <w:bCs/>
          <w:color w:val="000000"/>
          <w:sz w:val="24"/>
          <w:szCs w:val="24"/>
          <w:lang w:bidi="he-IL"/>
        </w:rPr>
        <w:t>:</w:t>
      </w:r>
    </w:p>
    <w:p w14:paraId="5887F61A" w14:textId="77777777" w:rsidR="00BE2D84" w:rsidRDefault="00BE2D84" w:rsidP="0067293C">
      <w:pPr>
        <w:pStyle w:val="ListParagraph"/>
        <w:spacing w:after="0" w:line="240" w:lineRule="auto"/>
        <w:ind w:left="1080"/>
        <w:rPr>
          <w:rFonts w:asciiTheme="majorBidi" w:eastAsia="Times New Roman" w:hAnsiTheme="majorBidi" w:cstheme="majorBidi"/>
          <w:color w:val="000000"/>
          <w:sz w:val="24"/>
          <w:szCs w:val="24"/>
          <w:lang w:bidi="he-IL"/>
        </w:rPr>
      </w:pPr>
    </w:p>
    <w:p w14:paraId="72F930EA" w14:textId="77777777" w:rsidR="00FE448D" w:rsidRDefault="005B52A9" w:rsidP="005B52A9">
      <w:pPr>
        <w:pStyle w:val="ListParagraph"/>
        <w:numPr>
          <w:ilvl w:val="6"/>
          <w:numId w:val="18"/>
        </w:numPr>
        <w:spacing w:after="0" w:line="240" w:lineRule="auto"/>
        <w:ind w:left="720"/>
        <w:rPr>
          <w:rFonts w:asciiTheme="majorBidi" w:eastAsia="Times New Roman" w:hAnsiTheme="majorBidi" w:cstheme="majorBidi"/>
          <w:color w:val="000000"/>
          <w:sz w:val="24"/>
          <w:szCs w:val="24"/>
          <w:lang w:bidi="he-IL"/>
        </w:rPr>
      </w:pPr>
      <w:r w:rsidRPr="00FE448D">
        <w:rPr>
          <w:rFonts w:asciiTheme="majorBidi" w:eastAsia="Times New Roman" w:hAnsiTheme="majorBidi" w:cstheme="majorBidi"/>
          <w:color w:val="FF0000"/>
          <w:sz w:val="24"/>
          <w:szCs w:val="24"/>
          <w:lang w:bidi="he-IL"/>
        </w:rPr>
        <w:lastRenderedPageBreak/>
        <w:t>Researcher 2</w:t>
      </w:r>
      <w:r w:rsidRPr="00FE448D">
        <w:rPr>
          <w:rFonts w:asciiTheme="majorBidi" w:eastAsia="Times New Roman" w:hAnsiTheme="majorBidi" w:cstheme="majorBidi"/>
          <w:color w:val="000000"/>
          <w:sz w:val="24"/>
          <w:szCs w:val="24"/>
          <w:lang w:bidi="he-IL"/>
        </w:rPr>
        <w:t xml:space="preserve"> will </w:t>
      </w:r>
      <w:r>
        <w:rPr>
          <w:rFonts w:asciiTheme="majorBidi" w:eastAsia="Times New Roman" w:hAnsiTheme="majorBidi" w:cstheme="majorBidi"/>
          <w:color w:val="000000"/>
          <w:sz w:val="24"/>
          <w:szCs w:val="24"/>
          <w:lang w:bidi="he-IL"/>
        </w:rPr>
        <w:t>r</w:t>
      </w:r>
      <w:r w:rsidR="00BE2D84" w:rsidRPr="00567F88">
        <w:rPr>
          <w:rFonts w:asciiTheme="majorBidi" w:eastAsia="Times New Roman" w:hAnsiTheme="majorBidi" w:cstheme="majorBidi"/>
          <w:color w:val="000000"/>
          <w:sz w:val="24"/>
          <w:szCs w:val="24"/>
          <w:lang w:bidi="he-IL"/>
        </w:rPr>
        <w:t>emind the subject of the co</w:t>
      </w:r>
      <w:r>
        <w:rPr>
          <w:rFonts w:asciiTheme="majorBidi" w:eastAsia="Times New Roman" w:hAnsiTheme="majorBidi" w:cstheme="majorBidi"/>
          <w:color w:val="000000"/>
          <w:sz w:val="24"/>
          <w:szCs w:val="24"/>
          <w:lang w:bidi="he-IL"/>
        </w:rPr>
        <w:t>ntraction cadence and breathing and will</w:t>
      </w:r>
      <w:r w:rsidR="00BE2D84" w:rsidRPr="00567F88">
        <w:rPr>
          <w:rFonts w:asciiTheme="majorBidi" w:eastAsia="Times New Roman" w:hAnsiTheme="majorBidi" w:cstheme="majorBidi"/>
          <w:color w:val="000000"/>
          <w:sz w:val="24"/>
          <w:szCs w:val="24"/>
          <w:lang w:bidi="he-IL"/>
        </w:rPr>
        <w:t xml:space="preserve"> </w:t>
      </w:r>
      <w:r>
        <w:rPr>
          <w:rFonts w:asciiTheme="majorBidi" w:eastAsia="Times New Roman" w:hAnsiTheme="majorBidi" w:cstheme="majorBidi"/>
          <w:color w:val="000000"/>
          <w:sz w:val="24"/>
          <w:szCs w:val="24"/>
          <w:lang w:bidi="he-IL"/>
        </w:rPr>
        <w:t>i</w:t>
      </w:r>
      <w:r w:rsidR="00BE2D84" w:rsidRPr="00567F88">
        <w:rPr>
          <w:rFonts w:asciiTheme="majorBidi" w:eastAsia="Times New Roman" w:hAnsiTheme="majorBidi" w:cstheme="majorBidi"/>
          <w:color w:val="000000"/>
          <w:sz w:val="24"/>
          <w:szCs w:val="24"/>
          <w:lang w:bidi="he-IL"/>
        </w:rPr>
        <w:t xml:space="preserve">nstruct </w:t>
      </w:r>
      <w:r>
        <w:rPr>
          <w:rFonts w:asciiTheme="majorBidi" w:eastAsia="Times New Roman" w:hAnsiTheme="majorBidi" w:cstheme="majorBidi"/>
          <w:color w:val="000000"/>
          <w:sz w:val="24"/>
          <w:szCs w:val="24"/>
          <w:lang w:bidi="he-IL"/>
        </w:rPr>
        <w:t>the subject</w:t>
      </w:r>
      <w:r w:rsidR="00BE2D84" w:rsidRPr="00567F88">
        <w:rPr>
          <w:rFonts w:asciiTheme="majorBidi" w:eastAsia="Times New Roman" w:hAnsiTheme="majorBidi" w:cstheme="majorBidi"/>
          <w:color w:val="000000"/>
          <w:sz w:val="24"/>
          <w:szCs w:val="24"/>
          <w:lang w:bidi="he-IL"/>
        </w:rPr>
        <w:t xml:space="preserve"> to point their toes and to pull their foot down towards the table as far as possible</w:t>
      </w:r>
      <w:r>
        <w:rPr>
          <w:rFonts w:asciiTheme="majorBidi" w:eastAsia="Times New Roman" w:hAnsiTheme="majorBidi" w:cstheme="majorBidi"/>
          <w:color w:val="000000"/>
          <w:sz w:val="24"/>
          <w:szCs w:val="24"/>
          <w:lang w:bidi="he-IL"/>
        </w:rPr>
        <w:t xml:space="preserve"> during contractions</w:t>
      </w:r>
      <w:r w:rsidR="00BE2D84" w:rsidRPr="00567F88">
        <w:rPr>
          <w:rFonts w:asciiTheme="majorBidi" w:eastAsia="Times New Roman" w:hAnsiTheme="majorBidi" w:cstheme="majorBidi"/>
          <w:color w:val="000000"/>
          <w:sz w:val="24"/>
          <w:szCs w:val="24"/>
          <w:lang w:bidi="he-IL"/>
        </w:rPr>
        <w:t>.</w:t>
      </w:r>
    </w:p>
    <w:p w14:paraId="5CD6694E" w14:textId="77777777" w:rsidR="00FE448D" w:rsidRPr="00FE448D" w:rsidRDefault="00BE2D84" w:rsidP="00FE448D">
      <w:pPr>
        <w:pStyle w:val="ListParagraph"/>
        <w:numPr>
          <w:ilvl w:val="6"/>
          <w:numId w:val="18"/>
        </w:numPr>
        <w:spacing w:after="0" w:line="240" w:lineRule="auto"/>
        <w:ind w:left="720"/>
        <w:rPr>
          <w:rFonts w:asciiTheme="majorBidi" w:eastAsia="Times New Roman" w:hAnsiTheme="majorBidi" w:cstheme="majorBidi"/>
          <w:color w:val="000000"/>
          <w:sz w:val="24"/>
          <w:szCs w:val="24"/>
          <w:lang w:bidi="he-IL"/>
        </w:rPr>
      </w:pPr>
      <w:r w:rsidRPr="00FE448D">
        <w:rPr>
          <w:rFonts w:asciiTheme="majorBidi" w:eastAsia="Times New Roman" w:hAnsiTheme="majorBidi" w:cstheme="majorBidi"/>
          <w:color w:val="000000"/>
          <w:sz w:val="24"/>
          <w:szCs w:val="24"/>
          <w:lang w:bidi="he-IL"/>
        </w:rPr>
        <w:t xml:space="preserve">When ready, </w:t>
      </w:r>
      <w:r w:rsidRPr="00FE448D">
        <w:rPr>
          <w:rFonts w:asciiTheme="majorBidi" w:eastAsia="Times New Roman" w:hAnsiTheme="majorBidi" w:cstheme="majorBidi"/>
          <w:color w:val="FF0000"/>
          <w:sz w:val="24"/>
          <w:szCs w:val="24"/>
          <w:lang w:bidi="he-IL"/>
        </w:rPr>
        <w:t>Researcher 2</w:t>
      </w:r>
      <w:r w:rsidRPr="00FE448D">
        <w:rPr>
          <w:rFonts w:asciiTheme="majorBidi" w:eastAsia="Times New Roman" w:hAnsiTheme="majorBidi" w:cstheme="majorBidi"/>
          <w:color w:val="000000"/>
          <w:sz w:val="24"/>
          <w:szCs w:val="24"/>
          <w:lang w:bidi="he-IL"/>
        </w:rPr>
        <w:t xml:space="preserve"> will signal to </w:t>
      </w:r>
      <w:r w:rsidRPr="00FE448D">
        <w:rPr>
          <w:rFonts w:asciiTheme="majorBidi" w:eastAsia="Times New Roman" w:hAnsiTheme="majorBidi" w:cstheme="majorBidi"/>
          <w:color w:val="0070C0"/>
          <w:sz w:val="24"/>
          <w:szCs w:val="24"/>
          <w:lang w:bidi="he-IL"/>
        </w:rPr>
        <w:t>Researcher 1</w:t>
      </w:r>
      <w:r w:rsidRPr="00FE448D">
        <w:rPr>
          <w:rFonts w:asciiTheme="majorBidi" w:eastAsia="Times New Roman" w:hAnsiTheme="majorBidi" w:cstheme="majorBidi"/>
          <w:color w:val="000000"/>
          <w:sz w:val="24"/>
          <w:szCs w:val="24"/>
          <w:lang w:bidi="he-IL"/>
        </w:rPr>
        <w:t xml:space="preserve"> to start the force system. </w:t>
      </w:r>
      <w:r w:rsidRPr="00FE448D">
        <w:rPr>
          <w:rFonts w:asciiTheme="majorBidi" w:eastAsia="Times New Roman" w:hAnsiTheme="majorBidi" w:cstheme="majorBidi"/>
          <w:color w:val="FF0000"/>
          <w:sz w:val="24"/>
          <w:szCs w:val="24"/>
          <w:lang w:bidi="he-IL"/>
        </w:rPr>
        <w:t>Researcher 2</w:t>
      </w:r>
      <w:r w:rsidRPr="00FE448D">
        <w:rPr>
          <w:rFonts w:asciiTheme="majorBidi" w:eastAsia="Times New Roman" w:hAnsiTheme="majorBidi" w:cstheme="majorBidi"/>
          <w:color w:val="000000"/>
          <w:sz w:val="24"/>
          <w:szCs w:val="24"/>
          <w:lang w:bidi="he-IL"/>
        </w:rPr>
        <w:t xml:space="preserve"> will give contraction commands including </w:t>
      </w:r>
      <w:r w:rsidR="00E11241" w:rsidRPr="00FE448D">
        <w:rPr>
          <w:rFonts w:asciiTheme="majorBidi" w:eastAsia="Times New Roman" w:hAnsiTheme="majorBidi" w:cstheme="majorBidi"/>
          <w:color w:val="000000"/>
          <w:sz w:val="24"/>
          <w:szCs w:val="24"/>
          <w:lang w:bidi="he-IL"/>
        </w:rPr>
        <w:t xml:space="preserve">several contractions in cadence to verify replication of the desired force. </w:t>
      </w:r>
    </w:p>
    <w:p w14:paraId="2892CF8C" w14:textId="77777777" w:rsidR="00BE2D84" w:rsidRDefault="00E11241" w:rsidP="000F3ED9">
      <w:pPr>
        <w:pStyle w:val="ListParagraph"/>
        <w:numPr>
          <w:ilvl w:val="6"/>
          <w:numId w:val="18"/>
        </w:numPr>
        <w:spacing w:after="0" w:line="240" w:lineRule="auto"/>
        <w:ind w:left="720"/>
        <w:rPr>
          <w:rFonts w:asciiTheme="majorBidi" w:eastAsia="Times New Roman" w:hAnsiTheme="majorBidi" w:cstheme="majorBidi"/>
          <w:color w:val="000000"/>
          <w:sz w:val="24"/>
          <w:szCs w:val="24"/>
          <w:lang w:bidi="he-IL"/>
        </w:rPr>
      </w:pPr>
      <w:r w:rsidRPr="00567F88">
        <w:rPr>
          <w:rFonts w:asciiTheme="majorBidi" w:eastAsia="Times New Roman" w:hAnsiTheme="majorBidi" w:cstheme="majorBidi"/>
          <w:color w:val="000000"/>
          <w:sz w:val="24"/>
          <w:szCs w:val="24"/>
          <w:lang w:bidi="he-IL"/>
        </w:rPr>
        <w:t>If force is either greater or less than the target, bands can be replaced and tested with the same procedure until the appropriate force is produced.</w:t>
      </w:r>
      <w:r w:rsidR="00BE2D84" w:rsidRPr="00567F88">
        <w:rPr>
          <w:rFonts w:asciiTheme="majorBidi" w:eastAsia="Times New Roman" w:hAnsiTheme="majorBidi" w:cstheme="majorBidi"/>
          <w:color w:val="000000"/>
          <w:sz w:val="24"/>
          <w:szCs w:val="24"/>
          <w:lang w:bidi="he-IL"/>
        </w:rPr>
        <w:t xml:space="preserve"> </w:t>
      </w:r>
    </w:p>
    <w:p w14:paraId="2330EB27" w14:textId="77777777" w:rsidR="0067293C" w:rsidRPr="00BE2CE3" w:rsidRDefault="00FE448D" w:rsidP="00BE2CE3">
      <w:pPr>
        <w:pStyle w:val="ListParagraph"/>
        <w:numPr>
          <w:ilvl w:val="6"/>
          <w:numId w:val="18"/>
        </w:numPr>
        <w:spacing w:after="0" w:line="240" w:lineRule="auto"/>
        <w:ind w:left="720"/>
        <w:rPr>
          <w:rFonts w:asciiTheme="majorBidi" w:eastAsia="Times New Roman" w:hAnsiTheme="majorBidi" w:cstheme="majorBidi"/>
          <w:color w:val="000000"/>
          <w:sz w:val="24"/>
          <w:szCs w:val="24"/>
          <w:lang w:bidi="he-IL"/>
        </w:rPr>
      </w:pPr>
      <w:r w:rsidRPr="00FE448D">
        <w:rPr>
          <w:rFonts w:asciiTheme="majorBidi" w:eastAsia="Times New Roman" w:hAnsiTheme="majorBidi" w:cstheme="majorBidi"/>
          <w:color w:val="FF0000"/>
          <w:sz w:val="24"/>
          <w:szCs w:val="24"/>
          <w:lang w:bidi="he-IL"/>
        </w:rPr>
        <w:t>Researcher 2</w:t>
      </w:r>
      <w:r>
        <w:rPr>
          <w:rFonts w:asciiTheme="majorBidi" w:eastAsia="Times New Roman" w:hAnsiTheme="majorBidi" w:cstheme="majorBidi"/>
          <w:color w:val="000000"/>
          <w:sz w:val="24"/>
          <w:szCs w:val="24"/>
          <w:lang w:bidi="he-IL"/>
        </w:rPr>
        <w:t xml:space="preserve"> will explain that the scans will begin with </w:t>
      </w:r>
      <w:r w:rsidR="00BE2CE3">
        <w:rPr>
          <w:rFonts w:asciiTheme="majorBidi" w:eastAsia="Times New Roman" w:hAnsiTheme="majorBidi" w:cstheme="majorBidi"/>
          <w:color w:val="000000"/>
          <w:sz w:val="24"/>
          <w:szCs w:val="24"/>
          <w:lang w:bidi="he-IL"/>
        </w:rPr>
        <w:t>a long period of resting, then explain the hand and audio signaling procedure for the exercise acquisitions.</w:t>
      </w:r>
    </w:p>
    <w:p w14:paraId="26BA00F9" w14:textId="77777777" w:rsidR="00FE448D" w:rsidRPr="00FE448D" w:rsidRDefault="00BD11BD" w:rsidP="005B52A9">
      <w:pPr>
        <w:pStyle w:val="ListParagraph"/>
        <w:numPr>
          <w:ilvl w:val="6"/>
          <w:numId w:val="18"/>
        </w:numPr>
        <w:spacing w:after="0" w:line="240" w:lineRule="auto"/>
        <w:ind w:left="720"/>
        <w:rPr>
          <w:rFonts w:asciiTheme="majorBidi" w:eastAsia="Times New Roman" w:hAnsiTheme="majorBidi" w:cstheme="majorBidi"/>
          <w:color w:val="000000"/>
          <w:sz w:val="24"/>
          <w:szCs w:val="24"/>
          <w:lang w:bidi="he-IL"/>
        </w:rPr>
      </w:pPr>
      <w:r>
        <w:rPr>
          <w:rFonts w:asciiTheme="majorBidi" w:eastAsia="Times New Roman" w:hAnsiTheme="majorBidi" w:cstheme="majorBidi"/>
          <w:color w:val="000000"/>
          <w:sz w:val="24"/>
          <w:szCs w:val="24"/>
          <w:lang w:bidi="he-IL"/>
        </w:rPr>
        <w:t>T</w:t>
      </w:r>
      <w:r w:rsidR="0067293C" w:rsidRPr="00567F88">
        <w:rPr>
          <w:rFonts w:asciiTheme="majorBidi" w:eastAsia="Times New Roman" w:hAnsiTheme="majorBidi" w:cstheme="majorBidi"/>
          <w:color w:val="000000"/>
          <w:sz w:val="24"/>
          <w:szCs w:val="24"/>
          <w:lang w:bidi="he-IL"/>
        </w:rPr>
        <w:t xml:space="preserve">he </w:t>
      </w:r>
      <w:r w:rsidR="0067293C" w:rsidRPr="005B52A9">
        <w:rPr>
          <w:rFonts w:asciiTheme="majorBidi" w:eastAsia="Times New Roman" w:hAnsiTheme="majorBidi" w:cstheme="majorBidi"/>
          <w:b/>
          <w:bCs/>
          <w:color w:val="000000"/>
          <w:sz w:val="24"/>
          <w:szCs w:val="24"/>
          <w:lang w:bidi="he-IL"/>
        </w:rPr>
        <w:t xml:space="preserve">MR </w:t>
      </w:r>
      <w:r w:rsidR="005B52A9" w:rsidRPr="005B52A9">
        <w:rPr>
          <w:rFonts w:asciiTheme="majorBidi" w:eastAsia="Times New Roman" w:hAnsiTheme="majorBidi" w:cstheme="majorBidi"/>
          <w:b/>
          <w:bCs/>
          <w:color w:val="000000"/>
          <w:sz w:val="24"/>
          <w:szCs w:val="24"/>
          <w:lang w:bidi="he-IL"/>
        </w:rPr>
        <w:t>T</w:t>
      </w:r>
      <w:r w:rsidR="0067293C" w:rsidRPr="005B52A9">
        <w:rPr>
          <w:rFonts w:asciiTheme="majorBidi" w:eastAsia="Times New Roman" w:hAnsiTheme="majorBidi" w:cstheme="majorBidi"/>
          <w:b/>
          <w:bCs/>
          <w:color w:val="000000"/>
          <w:sz w:val="24"/>
          <w:szCs w:val="24"/>
          <w:lang w:bidi="he-IL"/>
        </w:rPr>
        <w:t>echnologist</w:t>
      </w:r>
      <w:r w:rsidR="0067293C" w:rsidRPr="00567F88">
        <w:rPr>
          <w:rFonts w:asciiTheme="majorBidi" w:eastAsia="Times New Roman" w:hAnsiTheme="majorBidi" w:cstheme="majorBidi"/>
          <w:color w:val="000000"/>
          <w:sz w:val="24"/>
          <w:szCs w:val="24"/>
          <w:lang w:bidi="he-IL"/>
        </w:rPr>
        <w:t xml:space="preserve"> can enter the room to provide the subject with earplugs, earphones, and the emergency squeeze ball. </w:t>
      </w:r>
    </w:p>
    <w:p w14:paraId="48C42713" w14:textId="77777777" w:rsidR="00FE448D" w:rsidRPr="00FE448D" w:rsidRDefault="00FE448D" w:rsidP="00FE448D">
      <w:pPr>
        <w:pStyle w:val="ListParagraph"/>
        <w:numPr>
          <w:ilvl w:val="6"/>
          <w:numId w:val="18"/>
        </w:numPr>
        <w:spacing w:after="0" w:line="240" w:lineRule="auto"/>
        <w:ind w:left="720"/>
        <w:rPr>
          <w:rFonts w:asciiTheme="majorBidi" w:eastAsia="Times New Roman" w:hAnsiTheme="majorBidi" w:cstheme="majorBidi"/>
          <w:color w:val="000000"/>
          <w:sz w:val="24"/>
          <w:szCs w:val="24"/>
          <w:lang w:bidi="he-IL"/>
        </w:rPr>
      </w:pPr>
      <w:r>
        <w:rPr>
          <w:rFonts w:asciiTheme="majorBidi" w:eastAsia="Times New Roman" w:hAnsiTheme="majorBidi" w:cstheme="majorBidi"/>
          <w:color w:val="000000"/>
          <w:sz w:val="24"/>
          <w:szCs w:val="24"/>
          <w:lang w:bidi="he-IL"/>
        </w:rPr>
        <w:t>The technologist will explain the audio system.</w:t>
      </w:r>
      <w:r w:rsidR="0067293C" w:rsidRPr="00567F88">
        <w:rPr>
          <w:rFonts w:asciiTheme="majorBidi" w:eastAsia="Times New Roman" w:hAnsiTheme="majorBidi" w:cstheme="majorBidi"/>
          <w:color w:val="000000"/>
          <w:sz w:val="24"/>
          <w:szCs w:val="24"/>
          <w:lang w:bidi="he-IL"/>
        </w:rPr>
        <w:t xml:space="preserve"> </w:t>
      </w:r>
    </w:p>
    <w:p w14:paraId="281BDCD8" w14:textId="77777777" w:rsidR="00FE448D" w:rsidRDefault="00FE448D" w:rsidP="005B52A9">
      <w:pPr>
        <w:pStyle w:val="ListParagraph"/>
        <w:numPr>
          <w:ilvl w:val="6"/>
          <w:numId w:val="18"/>
        </w:numPr>
        <w:spacing w:after="0" w:line="240" w:lineRule="auto"/>
        <w:ind w:left="720"/>
        <w:rPr>
          <w:rFonts w:asciiTheme="majorBidi" w:eastAsia="Times New Roman" w:hAnsiTheme="majorBidi" w:cstheme="majorBidi"/>
          <w:color w:val="000000"/>
          <w:sz w:val="24"/>
          <w:szCs w:val="24"/>
          <w:lang w:bidi="he-IL"/>
        </w:rPr>
      </w:pPr>
      <w:r>
        <w:rPr>
          <w:rFonts w:asciiTheme="majorBidi" w:eastAsia="Times New Roman" w:hAnsiTheme="majorBidi" w:cstheme="majorBidi"/>
          <w:color w:val="000000"/>
          <w:sz w:val="24"/>
          <w:szCs w:val="24"/>
          <w:lang w:bidi="he-IL"/>
        </w:rPr>
        <w:t xml:space="preserve">The </w:t>
      </w:r>
      <w:r w:rsidRPr="005B52A9">
        <w:rPr>
          <w:rFonts w:asciiTheme="majorBidi" w:eastAsia="Times New Roman" w:hAnsiTheme="majorBidi" w:cstheme="majorBidi"/>
          <w:b/>
          <w:bCs/>
          <w:color w:val="000000"/>
          <w:sz w:val="24"/>
          <w:szCs w:val="24"/>
          <w:lang w:bidi="he-IL"/>
        </w:rPr>
        <w:t xml:space="preserve">MR </w:t>
      </w:r>
      <w:r w:rsidR="005B52A9">
        <w:rPr>
          <w:rFonts w:asciiTheme="majorBidi" w:eastAsia="Times New Roman" w:hAnsiTheme="majorBidi" w:cstheme="majorBidi"/>
          <w:b/>
          <w:bCs/>
          <w:color w:val="000000"/>
          <w:sz w:val="24"/>
          <w:szCs w:val="24"/>
          <w:lang w:bidi="he-IL"/>
        </w:rPr>
        <w:t>T</w:t>
      </w:r>
      <w:r w:rsidRPr="005B52A9">
        <w:rPr>
          <w:rFonts w:asciiTheme="majorBidi" w:eastAsia="Times New Roman" w:hAnsiTheme="majorBidi" w:cstheme="majorBidi"/>
          <w:b/>
          <w:bCs/>
          <w:color w:val="000000"/>
          <w:sz w:val="24"/>
          <w:szCs w:val="24"/>
          <w:lang w:bidi="he-IL"/>
        </w:rPr>
        <w:t>echnologist</w:t>
      </w:r>
      <w:r>
        <w:rPr>
          <w:rFonts w:asciiTheme="majorBidi" w:eastAsia="Times New Roman" w:hAnsiTheme="majorBidi" w:cstheme="majorBidi"/>
          <w:color w:val="000000"/>
          <w:sz w:val="24"/>
          <w:szCs w:val="24"/>
          <w:lang w:bidi="he-IL"/>
        </w:rPr>
        <w:t xml:space="preserve"> can then</w:t>
      </w:r>
      <w:r w:rsidR="00272978">
        <w:rPr>
          <w:rFonts w:asciiTheme="majorBidi" w:eastAsia="Times New Roman" w:hAnsiTheme="majorBidi" w:cstheme="majorBidi"/>
          <w:color w:val="000000"/>
          <w:sz w:val="24"/>
          <w:szCs w:val="24"/>
          <w:lang w:bidi="he-IL"/>
        </w:rPr>
        <w:t xml:space="preserve"> plug the phosphorus coil into the scanner in the center slot.</w:t>
      </w:r>
      <w:r>
        <w:rPr>
          <w:rFonts w:asciiTheme="majorBidi" w:eastAsia="Times New Roman" w:hAnsiTheme="majorBidi" w:cstheme="majorBidi"/>
          <w:color w:val="000000"/>
          <w:sz w:val="24"/>
          <w:szCs w:val="24"/>
          <w:lang w:bidi="he-IL"/>
        </w:rPr>
        <w:t xml:space="preserve"> </w:t>
      </w:r>
      <w:r w:rsidR="00272978">
        <w:rPr>
          <w:rFonts w:asciiTheme="majorBidi" w:eastAsia="Times New Roman" w:hAnsiTheme="majorBidi" w:cstheme="majorBidi"/>
          <w:color w:val="000000"/>
          <w:sz w:val="24"/>
          <w:szCs w:val="24"/>
          <w:lang w:bidi="he-IL"/>
        </w:rPr>
        <w:t xml:space="preserve">They can then </w:t>
      </w:r>
      <w:r>
        <w:rPr>
          <w:rFonts w:asciiTheme="majorBidi" w:eastAsia="Times New Roman" w:hAnsiTheme="majorBidi" w:cstheme="majorBidi"/>
          <w:color w:val="000000"/>
          <w:sz w:val="24"/>
          <w:szCs w:val="24"/>
          <w:lang w:bidi="he-IL"/>
        </w:rPr>
        <w:t>use the laser light system to landmark the subject at the center of the Phosphorus coil using the coil wrap seam and the hip strap as a guide.</w:t>
      </w:r>
    </w:p>
    <w:p w14:paraId="4FF4153F" w14:textId="77777777" w:rsidR="00FE448D" w:rsidRDefault="00BD11BD" w:rsidP="005B52A9">
      <w:pPr>
        <w:pStyle w:val="ListParagraph"/>
        <w:numPr>
          <w:ilvl w:val="6"/>
          <w:numId w:val="18"/>
        </w:numPr>
        <w:spacing w:after="0" w:line="240" w:lineRule="auto"/>
        <w:ind w:left="720"/>
        <w:rPr>
          <w:rFonts w:asciiTheme="majorBidi" w:eastAsia="Times New Roman" w:hAnsiTheme="majorBidi" w:cstheme="majorBidi"/>
          <w:color w:val="000000"/>
          <w:sz w:val="24"/>
          <w:szCs w:val="24"/>
          <w:lang w:bidi="he-IL"/>
        </w:rPr>
      </w:pPr>
      <w:r>
        <w:rPr>
          <w:rFonts w:asciiTheme="majorBidi" w:eastAsia="Times New Roman" w:hAnsiTheme="majorBidi" w:cstheme="majorBidi"/>
          <w:color w:val="000000"/>
          <w:sz w:val="24"/>
          <w:szCs w:val="24"/>
          <w:lang w:bidi="he-IL"/>
        </w:rPr>
        <w:t xml:space="preserve">While </w:t>
      </w:r>
      <w:r w:rsidRPr="009922C6">
        <w:rPr>
          <w:rFonts w:asciiTheme="majorBidi" w:eastAsia="Times New Roman" w:hAnsiTheme="majorBidi" w:cstheme="majorBidi"/>
          <w:color w:val="FF0000"/>
          <w:sz w:val="24"/>
          <w:szCs w:val="24"/>
          <w:lang w:bidi="he-IL"/>
        </w:rPr>
        <w:t>Researcher 2</w:t>
      </w:r>
      <w:r>
        <w:rPr>
          <w:rFonts w:asciiTheme="majorBidi" w:eastAsia="Times New Roman" w:hAnsiTheme="majorBidi" w:cstheme="majorBidi"/>
          <w:color w:val="000000"/>
          <w:sz w:val="24"/>
          <w:szCs w:val="24"/>
          <w:lang w:bidi="he-IL"/>
        </w:rPr>
        <w:t xml:space="preserve"> monitors the force signal cable at the rear of the magnet, the </w:t>
      </w:r>
      <w:r w:rsidRPr="005B52A9">
        <w:rPr>
          <w:rFonts w:asciiTheme="majorBidi" w:eastAsia="Times New Roman" w:hAnsiTheme="majorBidi" w:cstheme="majorBidi"/>
          <w:b/>
          <w:bCs/>
          <w:color w:val="000000"/>
          <w:sz w:val="24"/>
          <w:szCs w:val="24"/>
          <w:lang w:bidi="he-IL"/>
        </w:rPr>
        <w:t xml:space="preserve">MR </w:t>
      </w:r>
      <w:r w:rsidR="005B52A9">
        <w:rPr>
          <w:rFonts w:asciiTheme="majorBidi" w:eastAsia="Times New Roman" w:hAnsiTheme="majorBidi" w:cstheme="majorBidi"/>
          <w:b/>
          <w:bCs/>
          <w:color w:val="000000"/>
          <w:sz w:val="24"/>
          <w:szCs w:val="24"/>
          <w:lang w:bidi="he-IL"/>
        </w:rPr>
        <w:t>T</w:t>
      </w:r>
      <w:r w:rsidRPr="005B52A9">
        <w:rPr>
          <w:rFonts w:asciiTheme="majorBidi" w:eastAsia="Times New Roman" w:hAnsiTheme="majorBidi" w:cstheme="majorBidi"/>
          <w:b/>
          <w:bCs/>
          <w:color w:val="000000"/>
          <w:sz w:val="24"/>
          <w:szCs w:val="24"/>
          <w:lang w:bidi="he-IL"/>
        </w:rPr>
        <w:t>echnologist</w:t>
      </w:r>
      <w:r>
        <w:rPr>
          <w:rFonts w:asciiTheme="majorBidi" w:eastAsia="Times New Roman" w:hAnsiTheme="majorBidi" w:cstheme="majorBidi"/>
          <w:color w:val="000000"/>
          <w:sz w:val="24"/>
          <w:szCs w:val="24"/>
          <w:lang w:bidi="he-IL"/>
        </w:rPr>
        <w:t xml:space="preserve"> can a</w:t>
      </w:r>
      <w:r w:rsidR="00FE448D">
        <w:rPr>
          <w:rFonts w:asciiTheme="majorBidi" w:eastAsia="Times New Roman" w:hAnsiTheme="majorBidi" w:cstheme="majorBidi"/>
          <w:color w:val="000000"/>
          <w:sz w:val="24"/>
          <w:szCs w:val="24"/>
          <w:lang w:bidi="he-IL"/>
        </w:rPr>
        <w:t>dvance the subject into the magnet</w:t>
      </w:r>
      <w:r w:rsidR="00BE2CE3">
        <w:rPr>
          <w:rFonts w:asciiTheme="majorBidi" w:eastAsia="Times New Roman" w:hAnsiTheme="majorBidi" w:cstheme="majorBidi"/>
          <w:color w:val="000000"/>
          <w:sz w:val="24"/>
          <w:szCs w:val="24"/>
          <w:lang w:bidi="he-IL"/>
        </w:rPr>
        <w:t xml:space="preserve"> bore</w:t>
      </w:r>
      <w:r w:rsidR="00FE448D">
        <w:rPr>
          <w:rFonts w:asciiTheme="majorBidi" w:eastAsia="Times New Roman" w:hAnsiTheme="majorBidi" w:cstheme="majorBidi"/>
          <w:color w:val="000000"/>
          <w:sz w:val="24"/>
          <w:szCs w:val="24"/>
          <w:lang w:bidi="he-IL"/>
        </w:rPr>
        <w:t xml:space="preserve">. </w:t>
      </w:r>
    </w:p>
    <w:p w14:paraId="61DFF65D" w14:textId="77777777" w:rsidR="00BE2CE3" w:rsidRDefault="00BE2CE3" w:rsidP="000F3ED9">
      <w:pPr>
        <w:pStyle w:val="ListParagraph"/>
        <w:numPr>
          <w:ilvl w:val="6"/>
          <w:numId w:val="18"/>
        </w:numPr>
        <w:spacing w:after="0" w:line="240" w:lineRule="auto"/>
        <w:ind w:left="720"/>
        <w:rPr>
          <w:rFonts w:asciiTheme="majorBidi" w:eastAsia="Times New Roman" w:hAnsiTheme="majorBidi" w:cstheme="majorBidi"/>
          <w:color w:val="000000"/>
          <w:sz w:val="24"/>
          <w:szCs w:val="24"/>
          <w:lang w:bidi="he-IL"/>
        </w:rPr>
      </w:pPr>
      <w:r>
        <w:rPr>
          <w:rFonts w:asciiTheme="majorBidi" w:eastAsia="Times New Roman" w:hAnsiTheme="majorBidi" w:cstheme="majorBidi"/>
          <w:color w:val="000000"/>
          <w:sz w:val="24"/>
          <w:szCs w:val="24"/>
          <w:lang w:bidi="he-IL"/>
        </w:rPr>
        <w:t>Assure that the subject is responsive and OK in the magnet bore.</w:t>
      </w:r>
    </w:p>
    <w:p w14:paraId="67FB3DE0" w14:textId="77777777" w:rsidR="00BE2CE3" w:rsidRPr="00567F88" w:rsidRDefault="00497384" w:rsidP="00497384">
      <w:pPr>
        <w:pStyle w:val="ListParagraph"/>
        <w:numPr>
          <w:ilvl w:val="6"/>
          <w:numId w:val="18"/>
        </w:numPr>
        <w:spacing w:after="0" w:line="240" w:lineRule="auto"/>
        <w:ind w:left="720"/>
        <w:rPr>
          <w:rFonts w:asciiTheme="majorBidi" w:eastAsia="Times New Roman" w:hAnsiTheme="majorBidi" w:cstheme="majorBidi"/>
          <w:color w:val="000000"/>
          <w:sz w:val="24"/>
          <w:szCs w:val="24"/>
          <w:lang w:bidi="he-IL"/>
        </w:rPr>
      </w:pPr>
      <w:r>
        <w:rPr>
          <w:rFonts w:asciiTheme="majorBidi" w:eastAsia="Times New Roman" w:hAnsiTheme="majorBidi" w:cstheme="majorBidi"/>
          <w:color w:val="000000"/>
          <w:sz w:val="24"/>
          <w:szCs w:val="24"/>
          <w:lang w:bidi="he-IL"/>
        </w:rPr>
        <w:t>The researcher and the technologist will e</w:t>
      </w:r>
      <w:r w:rsidR="00BE2CE3">
        <w:rPr>
          <w:rFonts w:asciiTheme="majorBidi" w:eastAsia="Times New Roman" w:hAnsiTheme="majorBidi" w:cstheme="majorBidi"/>
          <w:color w:val="000000"/>
          <w:sz w:val="24"/>
          <w:szCs w:val="24"/>
          <w:lang w:bidi="he-IL"/>
        </w:rPr>
        <w:t>xit the magnet room, secure the door, and leave the room lights on.</w:t>
      </w:r>
    </w:p>
    <w:p w14:paraId="2C81B063" w14:textId="77777777" w:rsidR="00BE2D84" w:rsidRPr="00BE2D84" w:rsidRDefault="00BE2D84" w:rsidP="00BE2D84">
      <w:pPr>
        <w:spacing w:after="0"/>
        <w:rPr>
          <w:rFonts w:asciiTheme="majorBidi" w:hAnsiTheme="majorBidi" w:cstheme="majorBidi"/>
          <w:sz w:val="24"/>
          <w:szCs w:val="24"/>
        </w:rPr>
      </w:pPr>
    </w:p>
    <w:p w14:paraId="0658A308" w14:textId="77777777" w:rsidR="003C048D" w:rsidRPr="00BE2CE3" w:rsidRDefault="00BE2CE3" w:rsidP="00BE2CE3">
      <w:pPr>
        <w:pStyle w:val="ListParagraph"/>
        <w:numPr>
          <w:ilvl w:val="2"/>
          <w:numId w:val="1"/>
        </w:numPr>
        <w:rPr>
          <w:rFonts w:asciiTheme="majorBidi" w:hAnsiTheme="majorBidi" w:cstheme="majorBidi"/>
          <w:b/>
          <w:bCs/>
          <w:sz w:val="24"/>
          <w:szCs w:val="24"/>
        </w:rPr>
      </w:pPr>
      <w:r w:rsidRPr="00BE2CE3">
        <w:rPr>
          <w:rFonts w:asciiTheme="majorBidi" w:hAnsiTheme="majorBidi" w:cstheme="majorBidi"/>
          <w:b/>
          <w:bCs/>
          <w:sz w:val="24"/>
          <w:szCs w:val="24"/>
        </w:rPr>
        <w:t>Coil Position Verification</w:t>
      </w:r>
      <w:r w:rsidR="00FE5BDE">
        <w:rPr>
          <w:rFonts w:asciiTheme="majorBidi" w:hAnsiTheme="majorBidi" w:cstheme="majorBidi"/>
          <w:b/>
          <w:bCs/>
          <w:sz w:val="24"/>
          <w:szCs w:val="24"/>
        </w:rPr>
        <w:t>:</w:t>
      </w:r>
    </w:p>
    <w:p w14:paraId="11730DF3" w14:textId="77777777" w:rsidR="00BE2CE3" w:rsidRDefault="00BE2CE3" w:rsidP="00BE2CE3">
      <w:pPr>
        <w:pStyle w:val="ListParagraph"/>
        <w:ind w:left="2880"/>
        <w:rPr>
          <w:rFonts w:asciiTheme="majorBidi" w:hAnsiTheme="majorBidi" w:cstheme="majorBidi"/>
          <w:b/>
          <w:bCs/>
          <w:sz w:val="28"/>
          <w:szCs w:val="28"/>
        </w:rPr>
      </w:pPr>
    </w:p>
    <w:p w14:paraId="05EAE4EB" w14:textId="77777777" w:rsidR="003C048D" w:rsidRPr="00BE2CE3" w:rsidRDefault="005B52A9" w:rsidP="005B52A9">
      <w:pPr>
        <w:pStyle w:val="ListParagraph"/>
        <w:numPr>
          <w:ilvl w:val="3"/>
          <w:numId w:val="1"/>
        </w:numPr>
        <w:ind w:left="720"/>
        <w:rPr>
          <w:rFonts w:asciiTheme="majorBidi" w:hAnsiTheme="majorBidi" w:cstheme="majorBidi"/>
          <w:sz w:val="24"/>
          <w:szCs w:val="24"/>
        </w:rPr>
      </w:pPr>
      <w:r>
        <w:rPr>
          <w:rFonts w:asciiTheme="majorBidi" w:eastAsia="Times New Roman" w:hAnsiTheme="majorBidi" w:cstheme="majorBidi"/>
          <w:color w:val="000000"/>
          <w:sz w:val="24"/>
          <w:szCs w:val="24"/>
          <w:lang w:bidi="he-IL"/>
        </w:rPr>
        <w:t xml:space="preserve">The </w:t>
      </w:r>
      <w:r w:rsidRPr="005B52A9">
        <w:rPr>
          <w:rFonts w:asciiTheme="majorBidi" w:eastAsia="Times New Roman" w:hAnsiTheme="majorBidi" w:cstheme="majorBidi"/>
          <w:b/>
          <w:bCs/>
          <w:color w:val="000000"/>
          <w:sz w:val="24"/>
          <w:szCs w:val="24"/>
          <w:lang w:bidi="he-IL"/>
        </w:rPr>
        <w:t xml:space="preserve">MR </w:t>
      </w:r>
      <w:r>
        <w:rPr>
          <w:rFonts w:asciiTheme="majorBidi" w:eastAsia="Times New Roman" w:hAnsiTheme="majorBidi" w:cstheme="majorBidi"/>
          <w:b/>
          <w:bCs/>
          <w:color w:val="000000"/>
          <w:sz w:val="24"/>
          <w:szCs w:val="24"/>
          <w:lang w:bidi="he-IL"/>
        </w:rPr>
        <w:t>T</w:t>
      </w:r>
      <w:r w:rsidRPr="005B52A9">
        <w:rPr>
          <w:rFonts w:asciiTheme="majorBidi" w:eastAsia="Times New Roman" w:hAnsiTheme="majorBidi" w:cstheme="majorBidi"/>
          <w:b/>
          <w:bCs/>
          <w:color w:val="000000"/>
          <w:sz w:val="24"/>
          <w:szCs w:val="24"/>
          <w:lang w:bidi="he-IL"/>
        </w:rPr>
        <w:t>echnologist</w:t>
      </w:r>
      <w:r w:rsidRPr="00BE2CE3">
        <w:rPr>
          <w:rFonts w:asciiTheme="majorBidi" w:hAnsiTheme="majorBidi" w:cstheme="majorBidi"/>
          <w:sz w:val="24"/>
          <w:szCs w:val="24"/>
        </w:rPr>
        <w:t xml:space="preserve"> </w:t>
      </w:r>
      <w:r>
        <w:rPr>
          <w:rFonts w:asciiTheme="majorBidi" w:hAnsiTheme="majorBidi" w:cstheme="majorBidi"/>
          <w:sz w:val="24"/>
          <w:szCs w:val="24"/>
        </w:rPr>
        <w:t>will p</w:t>
      </w:r>
      <w:r w:rsidR="00BE2CE3" w:rsidRPr="00BE2CE3">
        <w:rPr>
          <w:rFonts w:asciiTheme="majorBidi" w:hAnsiTheme="majorBidi" w:cstheme="majorBidi"/>
          <w:sz w:val="24"/>
          <w:szCs w:val="24"/>
        </w:rPr>
        <w:t>erform localizer imaging to confirm that coil center is under the rectus femoris and that placement allows signal acquisition from all four quadriceps.</w:t>
      </w:r>
    </w:p>
    <w:p w14:paraId="1F5CC358" w14:textId="77777777" w:rsidR="005B52A9" w:rsidRDefault="00866905" w:rsidP="005B52A9">
      <w:pPr>
        <w:pStyle w:val="ListParagraph"/>
        <w:numPr>
          <w:ilvl w:val="3"/>
          <w:numId w:val="1"/>
        </w:numPr>
        <w:ind w:left="720"/>
        <w:rPr>
          <w:rFonts w:asciiTheme="majorBidi" w:hAnsiTheme="majorBidi" w:cstheme="majorBidi"/>
          <w:sz w:val="24"/>
          <w:szCs w:val="24"/>
        </w:rPr>
      </w:pPr>
      <w:r>
        <w:rPr>
          <w:rFonts w:asciiTheme="majorBidi" w:hAnsiTheme="majorBidi" w:cstheme="majorBidi"/>
          <w:sz w:val="24"/>
          <w:szCs w:val="24"/>
        </w:rPr>
        <w:t xml:space="preserve">If coil position requires adjustment, </w:t>
      </w:r>
      <w:r w:rsidR="009922C6" w:rsidRPr="009922C6">
        <w:rPr>
          <w:rFonts w:asciiTheme="majorBidi" w:hAnsiTheme="majorBidi" w:cstheme="majorBidi"/>
          <w:color w:val="0070C0"/>
          <w:sz w:val="24"/>
          <w:szCs w:val="24"/>
        </w:rPr>
        <w:t>Researcher 1</w:t>
      </w:r>
      <w:r w:rsidR="009922C6">
        <w:rPr>
          <w:rFonts w:asciiTheme="majorBidi" w:hAnsiTheme="majorBidi" w:cstheme="majorBidi"/>
          <w:sz w:val="24"/>
          <w:szCs w:val="24"/>
        </w:rPr>
        <w:t xml:space="preserve"> and </w:t>
      </w:r>
      <w:r w:rsidR="009922C6" w:rsidRPr="009922C6">
        <w:rPr>
          <w:rFonts w:asciiTheme="majorBidi" w:hAnsiTheme="majorBidi" w:cstheme="majorBidi"/>
          <w:color w:val="FF0000"/>
          <w:sz w:val="24"/>
          <w:szCs w:val="24"/>
        </w:rPr>
        <w:t>Researcher 2</w:t>
      </w:r>
      <w:r w:rsidR="009922C6">
        <w:rPr>
          <w:rFonts w:asciiTheme="majorBidi" w:hAnsiTheme="majorBidi" w:cstheme="majorBidi"/>
          <w:sz w:val="24"/>
          <w:szCs w:val="24"/>
        </w:rPr>
        <w:t xml:space="preserve"> </w:t>
      </w:r>
      <w:r>
        <w:rPr>
          <w:rFonts w:asciiTheme="majorBidi" w:hAnsiTheme="majorBidi" w:cstheme="majorBidi"/>
          <w:sz w:val="24"/>
          <w:szCs w:val="24"/>
        </w:rPr>
        <w:t>e</w:t>
      </w:r>
      <w:r w:rsidR="00BE2CE3" w:rsidRPr="00BE2CE3">
        <w:rPr>
          <w:rFonts w:asciiTheme="majorBidi" w:hAnsiTheme="majorBidi" w:cstheme="majorBidi"/>
          <w:sz w:val="24"/>
          <w:szCs w:val="24"/>
        </w:rPr>
        <w:t>nter the magnet room and advance the subj</w:t>
      </w:r>
      <w:r>
        <w:rPr>
          <w:rFonts w:asciiTheme="majorBidi" w:hAnsiTheme="majorBidi" w:cstheme="majorBidi"/>
          <w:sz w:val="24"/>
          <w:szCs w:val="24"/>
        </w:rPr>
        <w:t>ect out of the bore</w:t>
      </w:r>
      <w:r w:rsidR="00BE2CE3" w:rsidRPr="00BE2CE3">
        <w:rPr>
          <w:rFonts w:asciiTheme="majorBidi" w:hAnsiTheme="majorBidi" w:cstheme="majorBidi"/>
          <w:sz w:val="24"/>
          <w:szCs w:val="24"/>
        </w:rPr>
        <w:t xml:space="preserve">. </w:t>
      </w:r>
    </w:p>
    <w:p w14:paraId="44BED4BF" w14:textId="77777777" w:rsidR="005B52A9" w:rsidRPr="005B52A9" w:rsidRDefault="005B52A9" w:rsidP="005B52A9">
      <w:pPr>
        <w:pStyle w:val="ListParagraph"/>
        <w:numPr>
          <w:ilvl w:val="3"/>
          <w:numId w:val="1"/>
        </w:numPr>
        <w:ind w:left="720"/>
        <w:rPr>
          <w:rFonts w:asciiTheme="majorBidi" w:hAnsiTheme="majorBidi" w:cstheme="majorBidi"/>
          <w:sz w:val="24"/>
          <w:szCs w:val="24"/>
        </w:rPr>
      </w:pPr>
      <w:r w:rsidRPr="005B52A9">
        <w:rPr>
          <w:rFonts w:asciiTheme="majorBidi" w:hAnsiTheme="majorBidi" w:cstheme="majorBidi"/>
          <w:color w:val="0070C0"/>
          <w:sz w:val="24"/>
          <w:szCs w:val="24"/>
        </w:rPr>
        <w:t>Researcher 1</w:t>
      </w:r>
      <w:r>
        <w:rPr>
          <w:rFonts w:asciiTheme="majorBidi" w:hAnsiTheme="majorBidi" w:cstheme="majorBidi"/>
          <w:sz w:val="24"/>
          <w:szCs w:val="24"/>
        </w:rPr>
        <w:t xml:space="preserve"> will instruct </w:t>
      </w:r>
      <w:r w:rsidRPr="005B52A9">
        <w:rPr>
          <w:rFonts w:asciiTheme="majorBidi" w:hAnsiTheme="majorBidi" w:cstheme="majorBidi"/>
          <w:sz w:val="24"/>
          <w:szCs w:val="24"/>
        </w:rPr>
        <w:t>the subject</w:t>
      </w:r>
      <w:r>
        <w:rPr>
          <w:rFonts w:asciiTheme="majorBidi" w:hAnsiTheme="majorBidi" w:cstheme="majorBidi"/>
          <w:sz w:val="24"/>
          <w:szCs w:val="24"/>
        </w:rPr>
        <w:t xml:space="preserve"> to</w:t>
      </w:r>
      <w:r w:rsidRPr="005B52A9">
        <w:rPr>
          <w:rFonts w:asciiTheme="majorBidi" w:hAnsiTheme="majorBidi" w:cstheme="majorBidi"/>
          <w:sz w:val="24"/>
          <w:szCs w:val="24"/>
        </w:rPr>
        <w:t xml:space="preserve"> raise their non-exercising leg up and out to the side while </w:t>
      </w:r>
      <w:r w:rsidRPr="005B52A9">
        <w:rPr>
          <w:rFonts w:asciiTheme="majorBidi" w:hAnsiTheme="majorBidi" w:cstheme="majorBidi"/>
          <w:color w:val="FF0000"/>
          <w:sz w:val="24"/>
          <w:szCs w:val="24"/>
        </w:rPr>
        <w:t>Researcher 2</w:t>
      </w:r>
      <w:r w:rsidRPr="005B52A9">
        <w:rPr>
          <w:rFonts w:asciiTheme="majorBidi" w:hAnsiTheme="majorBidi" w:cstheme="majorBidi"/>
          <w:sz w:val="24"/>
          <w:szCs w:val="24"/>
        </w:rPr>
        <w:t xml:space="preserve"> adjust</w:t>
      </w:r>
      <w:r>
        <w:rPr>
          <w:rFonts w:asciiTheme="majorBidi" w:hAnsiTheme="majorBidi" w:cstheme="majorBidi"/>
          <w:sz w:val="24"/>
          <w:szCs w:val="24"/>
        </w:rPr>
        <w:t>s</w:t>
      </w:r>
      <w:r w:rsidRPr="005B52A9">
        <w:rPr>
          <w:rFonts w:asciiTheme="majorBidi" w:hAnsiTheme="majorBidi" w:cstheme="majorBidi"/>
          <w:sz w:val="24"/>
          <w:szCs w:val="24"/>
        </w:rPr>
        <w:t xml:space="preserve"> and confirm</w:t>
      </w:r>
      <w:r>
        <w:rPr>
          <w:rFonts w:asciiTheme="majorBidi" w:hAnsiTheme="majorBidi" w:cstheme="majorBidi"/>
          <w:sz w:val="24"/>
          <w:szCs w:val="24"/>
        </w:rPr>
        <w:t>s</w:t>
      </w:r>
      <w:r w:rsidRPr="005B52A9">
        <w:rPr>
          <w:rFonts w:asciiTheme="majorBidi" w:hAnsiTheme="majorBidi" w:cstheme="majorBidi"/>
          <w:sz w:val="24"/>
          <w:szCs w:val="24"/>
        </w:rPr>
        <w:t xml:space="preserve"> coil placement.</w:t>
      </w:r>
    </w:p>
    <w:p w14:paraId="67F46BB1" w14:textId="77777777" w:rsidR="00BE2CE3" w:rsidRPr="00BE2CE3" w:rsidRDefault="00BE2CE3" w:rsidP="00BE2CE3">
      <w:pPr>
        <w:pStyle w:val="ListParagraph"/>
        <w:numPr>
          <w:ilvl w:val="3"/>
          <w:numId w:val="1"/>
        </w:numPr>
        <w:ind w:left="720"/>
        <w:rPr>
          <w:rFonts w:asciiTheme="majorBidi" w:hAnsiTheme="majorBidi" w:cstheme="majorBidi"/>
          <w:sz w:val="24"/>
          <w:szCs w:val="24"/>
        </w:rPr>
      </w:pPr>
      <w:r w:rsidRPr="00BE2CE3">
        <w:rPr>
          <w:rFonts w:asciiTheme="majorBidi" w:hAnsiTheme="majorBidi" w:cstheme="majorBidi"/>
          <w:sz w:val="24"/>
          <w:szCs w:val="24"/>
        </w:rPr>
        <w:t>Repeat the landmark</w:t>
      </w:r>
      <w:r w:rsidR="00FE5BDE">
        <w:rPr>
          <w:rFonts w:asciiTheme="majorBidi" w:hAnsiTheme="majorBidi" w:cstheme="majorBidi"/>
          <w:sz w:val="24"/>
          <w:szCs w:val="24"/>
        </w:rPr>
        <w:t xml:space="preserve"> procedure</w:t>
      </w:r>
      <w:r w:rsidRPr="00BE2CE3">
        <w:rPr>
          <w:rFonts w:asciiTheme="majorBidi" w:hAnsiTheme="majorBidi" w:cstheme="majorBidi"/>
          <w:sz w:val="24"/>
          <w:szCs w:val="24"/>
        </w:rPr>
        <w:t>.</w:t>
      </w:r>
    </w:p>
    <w:p w14:paraId="26D44A02" w14:textId="77777777" w:rsidR="00BE2CE3" w:rsidRPr="00BE2CE3" w:rsidRDefault="00497384" w:rsidP="00BE2CE3">
      <w:pPr>
        <w:pStyle w:val="ListParagraph"/>
        <w:numPr>
          <w:ilvl w:val="3"/>
          <w:numId w:val="1"/>
        </w:numPr>
        <w:ind w:left="720"/>
        <w:rPr>
          <w:rFonts w:asciiTheme="majorBidi" w:hAnsiTheme="majorBidi" w:cstheme="majorBidi"/>
          <w:sz w:val="24"/>
          <w:szCs w:val="24"/>
        </w:rPr>
      </w:pPr>
      <w:r w:rsidRPr="00497384">
        <w:rPr>
          <w:rFonts w:asciiTheme="majorBidi" w:eastAsia="Times New Roman" w:hAnsiTheme="majorBidi" w:cstheme="majorBidi"/>
          <w:color w:val="4472C4" w:themeColor="accent5"/>
          <w:sz w:val="24"/>
          <w:szCs w:val="24"/>
          <w:lang w:bidi="he-IL"/>
        </w:rPr>
        <w:t>Researcher 1</w:t>
      </w:r>
      <w:r>
        <w:rPr>
          <w:rFonts w:asciiTheme="majorBidi" w:eastAsia="Times New Roman" w:hAnsiTheme="majorBidi" w:cstheme="majorBidi"/>
          <w:sz w:val="24"/>
          <w:szCs w:val="24"/>
          <w:lang w:bidi="he-IL"/>
        </w:rPr>
        <w:t xml:space="preserve"> will </w:t>
      </w:r>
      <w:r>
        <w:rPr>
          <w:rFonts w:asciiTheme="majorBidi" w:eastAsia="Times New Roman" w:hAnsiTheme="majorBidi" w:cstheme="majorBidi"/>
          <w:color w:val="000000"/>
          <w:sz w:val="24"/>
          <w:szCs w:val="24"/>
          <w:lang w:bidi="he-IL"/>
        </w:rPr>
        <w:t>a</w:t>
      </w:r>
      <w:r w:rsidR="00BE2CE3" w:rsidRPr="00BE2CE3">
        <w:rPr>
          <w:rFonts w:asciiTheme="majorBidi" w:eastAsia="Times New Roman" w:hAnsiTheme="majorBidi" w:cstheme="majorBidi"/>
          <w:color w:val="000000"/>
          <w:sz w:val="24"/>
          <w:szCs w:val="24"/>
          <w:lang w:bidi="he-IL"/>
        </w:rPr>
        <w:t>dvance the subject into the magnet</w:t>
      </w:r>
      <w:r w:rsidR="00BE2CE3">
        <w:rPr>
          <w:rFonts w:asciiTheme="majorBidi" w:eastAsia="Times New Roman" w:hAnsiTheme="majorBidi" w:cstheme="majorBidi"/>
          <w:color w:val="000000"/>
          <w:sz w:val="24"/>
          <w:szCs w:val="24"/>
          <w:lang w:bidi="he-IL"/>
        </w:rPr>
        <w:t xml:space="preserve"> bore</w:t>
      </w:r>
      <w:r w:rsidR="00BE2CE3" w:rsidRPr="00BE2CE3">
        <w:rPr>
          <w:rFonts w:asciiTheme="majorBidi" w:eastAsia="Times New Roman" w:hAnsiTheme="majorBidi" w:cstheme="majorBidi"/>
          <w:color w:val="000000"/>
          <w:sz w:val="24"/>
          <w:szCs w:val="24"/>
          <w:lang w:bidi="he-IL"/>
        </w:rPr>
        <w:t xml:space="preserve">. </w:t>
      </w:r>
    </w:p>
    <w:p w14:paraId="3927E700" w14:textId="77777777" w:rsidR="00BE2CE3" w:rsidRPr="00BE2CE3" w:rsidRDefault="00497384" w:rsidP="00BE2CE3">
      <w:pPr>
        <w:pStyle w:val="ListParagraph"/>
        <w:numPr>
          <w:ilvl w:val="3"/>
          <w:numId w:val="1"/>
        </w:numPr>
        <w:ind w:left="720"/>
        <w:rPr>
          <w:rFonts w:asciiTheme="majorBidi" w:hAnsiTheme="majorBidi" w:cstheme="majorBidi"/>
          <w:sz w:val="24"/>
          <w:szCs w:val="24"/>
        </w:rPr>
      </w:pPr>
      <w:r w:rsidRPr="00497384">
        <w:rPr>
          <w:rFonts w:asciiTheme="majorBidi" w:eastAsia="Times New Roman" w:hAnsiTheme="majorBidi" w:cstheme="majorBidi"/>
          <w:color w:val="4472C4" w:themeColor="accent5"/>
          <w:sz w:val="24"/>
          <w:szCs w:val="24"/>
          <w:lang w:bidi="he-IL"/>
        </w:rPr>
        <w:t>Researcher 1</w:t>
      </w:r>
      <w:r>
        <w:rPr>
          <w:rFonts w:asciiTheme="majorBidi" w:eastAsia="Times New Roman" w:hAnsiTheme="majorBidi" w:cstheme="majorBidi"/>
          <w:sz w:val="24"/>
          <w:szCs w:val="24"/>
          <w:lang w:bidi="he-IL"/>
        </w:rPr>
        <w:t xml:space="preserve"> will </w:t>
      </w:r>
      <w:r>
        <w:rPr>
          <w:rFonts w:asciiTheme="majorBidi" w:eastAsia="Times New Roman" w:hAnsiTheme="majorBidi" w:cstheme="majorBidi"/>
          <w:color w:val="000000"/>
          <w:sz w:val="24"/>
          <w:szCs w:val="24"/>
          <w:lang w:bidi="he-IL"/>
        </w:rPr>
        <w:t>a</w:t>
      </w:r>
      <w:r w:rsidR="00BE2CE3" w:rsidRPr="00BE2CE3">
        <w:rPr>
          <w:rFonts w:asciiTheme="majorBidi" w:eastAsia="Times New Roman" w:hAnsiTheme="majorBidi" w:cstheme="majorBidi"/>
          <w:color w:val="000000"/>
          <w:sz w:val="24"/>
          <w:szCs w:val="24"/>
          <w:lang w:bidi="he-IL"/>
        </w:rPr>
        <w:t>ssure that the subject is responsive and OK in the magnet bore.</w:t>
      </w:r>
    </w:p>
    <w:p w14:paraId="4AD5AE49" w14:textId="77777777" w:rsidR="00FE5BDE" w:rsidRPr="00FE5BDE" w:rsidRDefault="00497384" w:rsidP="00497384">
      <w:pPr>
        <w:pStyle w:val="ListParagraph"/>
        <w:numPr>
          <w:ilvl w:val="3"/>
          <w:numId w:val="1"/>
        </w:numPr>
        <w:ind w:left="720"/>
        <w:rPr>
          <w:rFonts w:asciiTheme="majorBidi" w:hAnsiTheme="majorBidi" w:cstheme="majorBidi"/>
          <w:sz w:val="24"/>
          <w:szCs w:val="24"/>
        </w:rPr>
      </w:pPr>
      <w:r>
        <w:rPr>
          <w:rFonts w:asciiTheme="majorBidi" w:eastAsia="Times New Roman" w:hAnsiTheme="majorBidi" w:cstheme="majorBidi"/>
          <w:color w:val="000000"/>
          <w:sz w:val="24"/>
          <w:szCs w:val="24"/>
          <w:lang w:bidi="he-IL"/>
        </w:rPr>
        <w:t>The researchers will e</w:t>
      </w:r>
      <w:r w:rsidR="00BE2CE3" w:rsidRPr="00BE2CE3">
        <w:rPr>
          <w:rFonts w:asciiTheme="majorBidi" w:eastAsia="Times New Roman" w:hAnsiTheme="majorBidi" w:cstheme="majorBidi"/>
          <w:color w:val="000000"/>
          <w:sz w:val="24"/>
          <w:szCs w:val="24"/>
          <w:lang w:bidi="he-IL"/>
        </w:rPr>
        <w:t>xit the magnet room, secure the door, and leave the room lights on.</w:t>
      </w:r>
    </w:p>
    <w:p w14:paraId="028C04B5" w14:textId="77777777" w:rsidR="00FE5BDE" w:rsidRPr="00FE5BDE" w:rsidRDefault="00497384" w:rsidP="00FE5BDE">
      <w:pPr>
        <w:pStyle w:val="ListParagraph"/>
        <w:numPr>
          <w:ilvl w:val="3"/>
          <w:numId w:val="1"/>
        </w:numPr>
        <w:ind w:left="720"/>
        <w:rPr>
          <w:rFonts w:asciiTheme="majorBidi" w:hAnsiTheme="majorBidi" w:cstheme="majorBidi"/>
          <w:sz w:val="24"/>
          <w:szCs w:val="24"/>
        </w:rPr>
      </w:pPr>
      <w:r>
        <w:rPr>
          <w:rFonts w:asciiTheme="majorBidi" w:hAnsiTheme="majorBidi" w:cstheme="majorBidi"/>
          <w:sz w:val="24"/>
          <w:szCs w:val="24"/>
        </w:rPr>
        <w:t xml:space="preserve">The </w:t>
      </w:r>
      <w:r w:rsidRPr="00F45224">
        <w:rPr>
          <w:rFonts w:asciiTheme="majorBidi" w:hAnsiTheme="majorBidi" w:cstheme="majorBidi"/>
          <w:b/>
          <w:bCs/>
          <w:sz w:val="24"/>
          <w:szCs w:val="24"/>
        </w:rPr>
        <w:t>MR Technologist</w:t>
      </w:r>
      <w:r>
        <w:rPr>
          <w:rFonts w:asciiTheme="majorBidi" w:hAnsiTheme="majorBidi" w:cstheme="majorBidi"/>
          <w:sz w:val="24"/>
          <w:szCs w:val="24"/>
        </w:rPr>
        <w:t xml:space="preserve"> will </w:t>
      </w:r>
      <w:r>
        <w:rPr>
          <w:rFonts w:asciiTheme="majorBidi" w:eastAsia="Times New Roman" w:hAnsiTheme="majorBidi" w:cstheme="majorBidi"/>
          <w:color w:val="000000"/>
          <w:sz w:val="24"/>
          <w:szCs w:val="24"/>
          <w:lang w:bidi="he-IL"/>
        </w:rPr>
        <w:t>p</w:t>
      </w:r>
      <w:r w:rsidR="00FE5BDE">
        <w:rPr>
          <w:rFonts w:asciiTheme="majorBidi" w:eastAsia="Times New Roman" w:hAnsiTheme="majorBidi" w:cstheme="majorBidi"/>
          <w:color w:val="000000"/>
          <w:sz w:val="24"/>
          <w:szCs w:val="24"/>
          <w:lang w:bidi="he-IL"/>
        </w:rPr>
        <w:t>erform localizer scans to verify new coil positioning.</w:t>
      </w:r>
    </w:p>
    <w:p w14:paraId="509D5398" w14:textId="77777777" w:rsidR="00B50E9C" w:rsidRDefault="00B50E9C" w:rsidP="00B50E9C">
      <w:pPr>
        <w:pStyle w:val="ListParagraph"/>
        <w:ind w:left="360"/>
        <w:rPr>
          <w:rFonts w:asciiTheme="majorBidi" w:hAnsiTheme="majorBidi" w:cstheme="majorBidi"/>
          <w:sz w:val="24"/>
          <w:szCs w:val="24"/>
        </w:rPr>
      </w:pPr>
    </w:p>
    <w:p w14:paraId="3E9CBEC5" w14:textId="77777777" w:rsidR="00B50E9C" w:rsidRPr="00BE2CE3" w:rsidRDefault="00B50E9C" w:rsidP="00B50E9C">
      <w:pPr>
        <w:pStyle w:val="ListParagraph"/>
        <w:numPr>
          <w:ilvl w:val="2"/>
          <w:numId w:val="1"/>
        </w:numPr>
        <w:rPr>
          <w:rFonts w:asciiTheme="majorBidi" w:hAnsiTheme="majorBidi" w:cstheme="majorBidi"/>
          <w:b/>
          <w:bCs/>
          <w:sz w:val="24"/>
          <w:szCs w:val="24"/>
        </w:rPr>
      </w:pPr>
      <w:r>
        <w:rPr>
          <w:rFonts w:asciiTheme="majorBidi" w:hAnsiTheme="majorBidi" w:cstheme="majorBidi"/>
          <w:b/>
          <w:bCs/>
          <w:sz w:val="24"/>
          <w:szCs w:val="24"/>
        </w:rPr>
        <w:t>Exercise Protocol:</w:t>
      </w:r>
    </w:p>
    <w:p w14:paraId="1E4F602A" w14:textId="77777777" w:rsidR="00B50E9C" w:rsidRDefault="00B50E9C" w:rsidP="00B50E9C">
      <w:pPr>
        <w:pStyle w:val="ListParagraph"/>
        <w:ind w:left="2880"/>
        <w:rPr>
          <w:rFonts w:asciiTheme="majorBidi" w:hAnsiTheme="majorBidi" w:cstheme="majorBidi"/>
          <w:b/>
          <w:bCs/>
          <w:sz w:val="28"/>
          <w:szCs w:val="28"/>
        </w:rPr>
      </w:pPr>
    </w:p>
    <w:p w14:paraId="6628E181" w14:textId="77777777" w:rsidR="00B50E9C" w:rsidRDefault="00F45224" w:rsidP="00CC509C">
      <w:pPr>
        <w:pStyle w:val="ListParagraph"/>
        <w:numPr>
          <w:ilvl w:val="3"/>
          <w:numId w:val="1"/>
        </w:numPr>
        <w:ind w:left="720"/>
        <w:rPr>
          <w:rFonts w:asciiTheme="majorBidi" w:hAnsiTheme="majorBidi" w:cstheme="majorBidi"/>
          <w:sz w:val="24"/>
          <w:szCs w:val="24"/>
        </w:rPr>
      </w:pPr>
      <w:r>
        <w:rPr>
          <w:rFonts w:asciiTheme="majorBidi" w:hAnsiTheme="majorBidi" w:cstheme="majorBidi"/>
          <w:sz w:val="24"/>
          <w:szCs w:val="24"/>
        </w:rPr>
        <w:t xml:space="preserve">The </w:t>
      </w:r>
      <w:r w:rsidRPr="00F45224">
        <w:rPr>
          <w:rFonts w:asciiTheme="majorBidi" w:hAnsiTheme="majorBidi" w:cstheme="majorBidi"/>
          <w:b/>
          <w:bCs/>
          <w:sz w:val="24"/>
          <w:szCs w:val="24"/>
        </w:rPr>
        <w:t>MR Technologist</w:t>
      </w:r>
      <w:r>
        <w:rPr>
          <w:rFonts w:asciiTheme="majorBidi" w:hAnsiTheme="majorBidi" w:cstheme="majorBidi"/>
          <w:sz w:val="24"/>
          <w:szCs w:val="24"/>
        </w:rPr>
        <w:t xml:space="preserve"> will c</w:t>
      </w:r>
      <w:r w:rsidR="00CC509C">
        <w:rPr>
          <w:rFonts w:asciiTheme="majorBidi" w:hAnsiTheme="majorBidi" w:cstheme="majorBidi"/>
          <w:sz w:val="24"/>
          <w:szCs w:val="24"/>
        </w:rPr>
        <w:t>omplete</w:t>
      </w:r>
      <w:r w:rsidR="00B50E9C">
        <w:rPr>
          <w:rFonts w:asciiTheme="majorBidi" w:hAnsiTheme="majorBidi" w:cstheme="majorBidi"/>
          <w:sz w:val="24"/>
          <w:szCs w:val="24"/>
        </w:rPr>
        <w:t xml:space="preserve"> scans to assess a</w:t>
      </w:r>
      <w:r w:rsidR="00CC509C">
        <w:rPr>
          <w:rFonts w:asciiTheme="majorBidi" w:hAnsiTheme="majorBidi" w:cstheme="majorBidi"/>
          <w:sz w:val="24"/>
          <w:szCs w:val="24"/>
        </w:rPr>
        <w:t>natomical location and</w:t>
      </w:r>
      <w:r w:rsidR="00B50E9C">
        <w:rPr>
          <w:rFonts w:asciiTheme="majorBidi" w:hAnsiTheme="majorBidi" w:cstheme="majorBidi"/>
          <w:sz w:val="24"/>
          <w:szCs w:val="24"/>
        </w:rPr>
        <w:t xml:space="preserve"> phosphorus spectra signal quality,</w:t>
      </w:r>
      <w:r w:rsidR="00CC509C">
        <w:rPr>
          <w:rFonts w:asciiTheme="majorBidi" w:hAnsiTheme="majorBidi" w:cstheme="majorBidi"/>
          <w:sz w:val="24"/>
          <w:szCs w:val="24"/>
        </w:rPr>
        <w:t xml:space="preserve"> tune and match the coil, and</w:t>
      </w:r>
      <w:r w:rsidR="00B50E9C">
        <w:rPr>
          <w:rFonts w:asciiTheme="majorBidi" w:hAnsiTheme="majorBidi" w:cstheme="majorBidi"/>
          <w:sz w:val="24"/>
          <w:szCs w:val="24"/>
        </w:rPr>
        <w:t xml:space="preserve"> </w:t>
      </w:r>
      <w:r w:rsidR="00CC509C">
        <w:rPr>
          <w:rFonts w:asciiTheme="majorBidi" w:hAnsiTheme="majorBidi" w:cstheme="majorBidi"/>
          <w:sz w:val="24"/>
          <w:szCs w:val="24"/>
        </w:rPr>
        <w:t xml:space="preserve">set </w:t>
      </w:r>
      <w:r w:rsidR="00B50E9C">
        <w:rPr>
          <w:rFonts w:asciiTheme="majorBidi" w:hAnsiTheme="majorBidi" w:cstheme="majorBidi"/>
          <w:sz w:val="24"/>
          <w:szCs w:val="24"/>
        </w:rPr>
        <w:t>the center frequency to the phosphocreatine peak</w:t>
      </w:r>
      <w:r w:rsidR="00CC509C">
        <w:rPr>
          <w:rFonts w:asciiTheme="majorBidi" w:hAnsiTheme="majorBidi" w:cstheme="majorBidi"/>
          <w:sz w:val="24"/>
          <w:szCs w:val="24"/>
        </w:rPr>
        <w:t>.</w:t>
      </w:r>
    </w:p>
    <w:p w14:paraId="495FFF2F" w14:textId="77777777" w:rsidR="00337097" w:rsidRDefault="00B40D3B" w:rsidP="00B40D3B">
      <w:pPr>
        <w:pStyle w:val="ListParagraph"/>
        <w:numPr>
          <w:ilvl w:val="3"/>
          <w:numId w:val="1"/>
        </w:numPr>
        <w:ind w:left="720"/>
        <w:rPr>
          <w:rFonts w:asciiTheme="majorBidi" w:hAnsiTheme="majorBidi" w:cstheme="majorBidi"/>
          <w:sz w:val="24"/>
          <w:szCs w:val="24"/>
        </w:rPr>
      </w:pPr>
      <w:r w:rsidRPr="00065340">
        <w:rPr>
          <w:rFonts w:asciiTheme="majorBidi" w:eastAsia="Times New Roman" w:hAnsiTheme="majorBidi" w:cstheme="majorBidi"/>
          <w:color w:val="0070C0"/>
          <w:sz w:val="24"/>
          <w:szCs w:val="24"/>
          <w:lang w:bidi="he-IL"/>
        </w:rPr>
        <w:t xml:space="preserve">Researcher 1 </w:t>
      </w:r>
      <w:r w:rsidRPr="00065340">
        <w:rPr>
          <w:rFonts w:asciiTheme="majorBidi" w:eastAsia="Times New Roman" w:hAnsiTheme="majorBidi" w:cstheme="majorBidi"/>
          <w:sz w:val="24"/>
          <w:szCs w:val="24"/>
          <w:lang w:bidi="he-IL"/>
        </w:rPr>
        <w:t xml:space="preserve">will </w:t>
      </w:r>
      <w:r>
        <w:rPr>
          <w:rFonts w:asciiTheme="majorBidi" w:hAnsiTheme="majorBidi" w:cstheme="majorBidi"/>
          <w:sz w:val="24"/>
          <w:szCs w:val="24"/>
        </w:rPr>
        <w:t>c</w:t>
      </w:r>
      <w:r w:rsidR="00337097">
        <w:rPr>
          <w:rFonts w:asciiTheme="majorBidi" w:hAnsiTheme="majorBidi" w:cstheme="majorBidi"/>
          <w:sz w:val="24"/>
          <w:szCs w:val="24"/>
        </w:rPr>
        <w:t xml:space="preserve">ommunicate with the subject before beginning the exercise acquisition to remind them of the countdown hand signals, (1 finger, 5 fingers, 10 fingers, thumbs up </w:t>
      </w:r>
      <w:r w:rsidR="00337097">
        <w:rPr>
          <w:rFonts w:asciiTheme="majorBidi" w:hAnsiTheme="majorBidi" w:cstheme="majorBidi"/>
          <w:sz w:val="24"/>
          <w:szCs w:val="24"/>
        </w:rPr>
        <w:lastRenderedPageBreak/>
        <w:t xml:space="preserve">to start) to contract between the hammering sounds, and to contract until they hear the ‘stop’ command. </w:t>
      </w:r>
    </w:p>
    <w:p w14:paraId="02CD8871" w14:textId="77777777" w:rsidR="00337097" w:rsidRDefault="00337097" w:rsidP="00337097">
      <w:pPr>
        <w:pStyle w:val="ListParagraph"/>
        <w:numPr>
          <w:ilvl w:val="3"/>
          <w:numId w:val="1"/>
        </w:numPr>
        <w:ind w:left="720"/>
        <w:rPr>
          <w:rFonts w:asciiTheme="majorBidi" w:hAnsiTheme="majorBidi" w:cstheme="majorBidi"/>
          <w:sz w:val="24"/>
          <w:szCs w:val="24"/>
        </w:rPr>
      </w:pPr>
      <w:r>
        <w:rPr>
          <w:rFonts w:asciiTheme="majorBidi" w:hAnsiTheme="majorBidi" w:cstheme="majorBidi"/>
          <w:sz w:val="24"/>
          <w:szCs w:val="24"/>
        </w:rPr>
        <w:t xml:space="preserve">After each 90 second set, </w:t>
      </w:r>
      <w:r w:rsidR="00B40D3B" w:rsidRPr="00065340">
        <w:rPr>
          <w:rFonts w:asciiTheme="majorBidi" w:eastAsia="Times New Roman" w:hAnsiTheme="majorBidi" w:cstheme="majorBidi"/>
          <w:color w:val="0070C0"/>
          <w:sz w:val="24"/>
          <w:szCs w:val="24"/>
          <w:lang w:bidi="he-IL"/>
        </w:rPr>
        <w:t xml:space="preserve">Researcher 1 </w:t>
      </w:r>
      <w:r w:rsidR="00B40D3B" w:rsidRPr="00065340">
        <w:rPr>
          <w:rFonts w:asciiTheme="majorBidi" w:eastAsia="Times New Roman" w:hAnsiTheme="majorBidi" w:cstheme="majorBidi"/>
          <w:sz w:val="24"/>
          <w:szCs w:val="24"/>
          <w:lang w:bidi="he-IL"/>
        </w:rPr>
        <w:t xml:space="preserve">will </w:t>
      </w:r>
      <w:r>
        <w:rPr>
          <w:rFonts w:asciiTheme="majorBidi" w:hAnsiTheme="majorBidi" w:cstheme="majorBidi"/>
          <w:sz w:val="24"/>
          <w:szCs w:val="24"/>
        </w:rPr>
        <w:t>give the ‘stop’ command and remind the subject to remain still and relaxed.</w:t>
      </w:r>
    </w:p>
    <w:p w14:paraId="21F80CC7" w14:textId="77777777" w:rsidR="00337097" w:rsidRDefault="00B40D3B" w:rsidP="00B40D3B">
      <w:pPr>
        <w:pStyle w:val="ListParagraph"/>
        <w:numPr>
          <w:ilvl w:val="3"/>
          <w:numId w:val="1"/>
        </w:numPr>
        <w:ind w:left="720"/>
        <w:rPr>
          <w:rFonts w:asciiTheme="majorBidi" w:hAnsiTheme="majorBidi" w:cstheme="majorBidi"/>
          <w:sz w:val="24"/>
          <w:szCs w:val="24"/>
        </w:rPr>
      </w:pPr>
      <w:r w:rsidRPr="00065340">
        <w:rPr>
          <w:rFonts w:asciiTheme="majorBidi" w:eastAsia="Times New Roman" w:hAnsiTheme="majorBidi" w:cstheme="majorBidi"/>
          <w:color w:val="0070C0"/>
          <w:sz w:val="24"/>
          <w:szCs w:val="24"/>
          <w:lang w:bidi="he-IL"/>
        </w:rPr>
        <w:t xml:space="preserve">Researcher 1 </w:t>
      </w:r>
      <w:r w:rsidRPr="00065340">
        <w:rPr>
          <w:rFonts w:asciiTheme="majorBidi" w:eastAsia="Times New Roman" w:hAnsiTheme="majorBidi" w:cstheme="majorBidi"/>
          <w:sz w:val="24"/>
          <w:szCs w:val="24"/>
          <w:lang w:bidi="he-IL"/>
        </w:rPr>
        <w:t xml:space="preserve">will </w:t>
      </w:r>
      <w:r>
        <w:rPr>
          <w:rFonts w:asciiTheme="majorBidi" w:hAnsiTheme="majorBidi" w:cstheme="majorBidi"/>
          <w:sz w:val="24"/>
          <w:szCs w:val="24"/>
        </w:rPr>
        <w:t>g</w:t>
      </w:r>
      <w:r w:rsidR="00337097">
        <w:rPr>
          <w:rFonts w:asciiTheme="majorBidi" w:hAnsiTheme="majorBidi" w:cstheme="majorBidi"/>
          <w:sz w:val="24"/>
          <w:szCs w:val="24"/>
        </w:rPr>
        <w:t>ive feedback about performance quality after each set.</w:t>
      </w:r>
    </w:p>
    <w:p w14:paraId="440EEAD6" w14:textId="77777777" w:rsidR="00EB17DA" w:rsidRDefault="00EB17DA" w:rsidP="00B40D3B">
      <w:pPr>
        <w:pStyle w:val="ListParagraph"/>
        <w:numPr>
          <w:ilvl w:val="3"/>
          <w:numId w:val="1"/>
        </w:numPr>
        <w:ind w:left="720"/>
        <w:rPr>
          <w:rFonts w:asciiTheme="majorBidi" w:hAnsiTheme="majorBidi" w:cstheme="majorBidi"/>
          <w:sz w:val="24"/>
          <w:szCs w:val="24"/>
        </w:rPr>
      </w:pPr>
      <w:r>
        <w:rPr>
          <w:rFonts w:asciiTheme="majorBidi" w:hAnsiTheme="majorBidi" w:cstheme="majorBidi"/>
          <w:sz w:val="24"/>
          <w:szCs w:val="24"/>
        </w:rPr>
        <w:t xml:space="preserve">When the final exercise acquisition has finished, </w:t>
      </w:r>
      <w:r w:rsidR="00B40D3B" w:rsidRPr="00065340">
        <w:rPr>
          <w:rFonts w:asciiTheme="majorBidi" w:eastAsia="Times New Roman" w:hAnsiTheme="majorBidi" w:cstheme="majorBidi"/>
          <w:color w:val="0070C0"/>
          <w:sz w:val="24"/>
          <w:szCs w:val="24"/>
          <w:lang w:bidi="he-IL"/>
        </w:rPr>
        <w:t xml:space="preserve">Researcher 1 </w:t>
      </w:r>
      <w:r w:rsidR="00B40D3B" w:rsidRPr="00065340">
        <w:rPr>
          <w:rFonts w:asciiTheme="majorBidi" w:eastAsia="Times New Roman" w:hAnsiTheme="majorBidi" w:cstheme="majorBidi"/>
          <w:sz w:val="24"/>
          <w:szCs w:val="24"/>
          <w:lang w:bidi="he-IL"/>
        </w:rPr>
        <w:t xml:space="preserve">will </w:t>
      </w:r>
      <w:r>
        <w:rPr>
          <w:rFonts w:asciiTheme="majorBidi" w:hAnsiTheme="majorBidi" w:cstheme="majorBidi"/>
          <w:sz w:val="24"/>
          <w:szCs w:val="24"/>
        </w:rPr>
        <w:t xml:space="preserve">advise the subject that </w:t>
      </w:r>
      <w:r w:rsidR="00B40D3B">
        <w:rPr>
          <w:rFonts w:asciiTheme="majorBidi" w:hAnsiTheme="majorBidi" w:cstheme="majorBidi"/>
          <w:sz w:val="24"/>
          <w:szCs w:val="24"/>
        </w:rPr>
        <w:t xml:space="preserve">we </w:t>
      </w:r>
      <w:r>
        <w:rPr>
          <w:rFonts w:asciiTheme="majorBidi" w:hAnsiTheme="majorBidi" w:cstheme="majorBidi"/>
          <w:sz w:val="24"/>
          <w:szCs w:val="24"/>
        </w:rPr>
        <w:t>are coming in to the room to get them out of the magnet.</w:t>
      </w:r>
    </w:p>
    <w:p w14:paraId="0B53FB99" w14:textId="77777777" w:rsidR="00EB17DA" w:rsidRDefault="00EB17DA" w:rsidP="00EB17DA">
      <w:pPr>
        <w:pStyle w:val="ListParagraph"/>
        <w:ind w:left="360"/>
        <w:rPr>
          <w:rFonts w:asciiTheme="majorBidi" w:hAnsiTheme="majorBidi" w:cstheme="majorBidi"/>
          <w:sz w:val="24"/>
          <w:szCs w:val="24"/>
        </w:rPr>
      </w:pPr>
    </w:p>
    <w:p w14:paraId="2FE7C69E" w14:textId="77777777" w:rsidR="00A637F0" w:rsidRPr="00BE2CE3" w:rsidRDefault="00A637F0" w:rsidP="00A637F0">
      <w:pPr>
        <w:pStyle w:val="ListParagraph"/>
        <w:numPr>
          <w:ilvl w:val="2"/>
          <w:numId w:val="1"/>
        </w:numPr>
        <w:rPr>
          <w:rFonts w:asciiTheme="majorBidi" w:hAnsiTheme="majorBidi" w:cstheme="majorBidi"/>
          <w:b/>
          <w:bCs/>
          <w:sz w:val="24"/>
          <w:szCs w:val="24"/>
        </w:rPr>
      </w:pPr>
      <w:r>
        <w:rPr>
          <w:rFonts w:asciiTheme="majorBidi" w:hAnsiTheme="majorBidi" w:cstheme="majorBidi"/>
          <w:b/>
          <w:bCs/>
          <w:sz w:val="24"/>
          <w:szCs w:val="24"/>
        </w:rPr>
        <w:t>Magnet Exit:</w:t>
      </w:r>
    </w:p>
    <w:p w14:paraId="69BB716A" w14:textId="77777777" w:rsidR="00A637F0" w:rsidRDefault="00A637F0" w:rsidP="00A637F0">
      <w:pPr>
        <w:pStyle w:val="ListParagraph"/>
        <w:ind w:left="2880"/>
        <w:rPr>
          <w:rFonts w:asciiTheme="majorBidi" w:hAnsiTheme="majorBidi" w:cstheme="majorBidi"/>
          <w:b/>
          <w:bCs/>
          <w:sz w:val="28"/>
          <w:szCs w:val="28"/>
        </w:rPr>
      </w:pPr>
    </w:p>
    <w:p w14:paraId="56FADD6D" w14:textId="77777777" w:rsidR="00BD11BD" w:rsidRPr="00BD11BD" w:rsidRDefault="00781571" w:rsidP="00BB763C">
      <w:pPr>
        <w:pStyle w:val="ListParagraph"/>
        <w:numPr>
          <w:ilvl w:val="3"/>
          <w:numId w:val="1"/>
        </w:numPr>
        <w:ind w:left="720"/>
        <w:rPr>
          <w:rFonts w:asciiTheme="majorBidi" w:hAnsiTheme="majorBidi" w:cstheme="majorBidi"/>
          <w:sz w:val="24"/>
          <w:szCs w:val="24"/>
        </w:rPr>
      </w:pPr>
      <w:r w:rsidRPr="00781571">
        <w:rPr>
          <w:rFonts w:asciiTheme="majorBidi" w:eastAsia="Times New Roman" w:hAnsiTheme="majorBidi" w:cstheme="majorBidi"/>
          <w:color w:val="FF0000"/>
          <w:sz w:val="24"/>
          <w:szCs w:val="24"/>
          <w:lang w:bidi="he-IL"/>
        </w:rPr>
        <w:t>Researcher 2</w:t>
      </w:r>
      <w:r>
        <w:rPr>
          <w:rFonts w:asciiTheme="majorBidi" w:eastAsia="Times New Roman" w:hAnsiTheme="majorBidi" w:cstheme="majorBidi"/>
          <w:color w:val="000000"/>
          <w:sz w:val="24"/>
          <w:szCs w:val="24"/>
          <w:lang w:bidi="he-IL"/>
        </w:rPr>
        <w:t xml:space="preserve"> will </w:t>
      </w:r>
      <w:r>
        <w:rPr>
          <w:rFonts w:asciiTheme="majorBidi" w:hAnsiTheme="majorBidi" w:cstheme="majorBidi"/>
          <w:sz w:val="24"/>
          <w:szCs w:val="24"/>
        </w:rPr>
        <w:t>g</w:t>
      </w:r>
      <w:r w:rsidR="00BD11BD">
        <w:rPr>
          <w:rFonts w:asciiTheme="majorBidi" w:hAnsiTheme="majorBidi" w:cstheme="majorBidi"/>
          <w:sz w:val="24"/>
          <w:szCs w:val="24"/>
        </w:rPr>
        <w:t>o to the back of the magnet to disconnect the cable leading to the exercise device.</w:t>
      </w:r>
    </w:p>
    <w:p w14:paraId="710D8A58" w14:textId="77777777" w:rsidR="00A637F0" w:rsidRPr="00BB763C" w:rsidRDefault="00781571" w:rsidP="00B0151D">
      <w:pPr>
        <w:pStyle w:val="ListParagraph"/>
        <w:numPr>
          <w:ilvl w:val="3"/>
          <w:numId w:val="1"/>
        </w:numPr>
        <w:ind w:left="720"/>
        <w:rPr>
          <w:rFonts w:asciiTheme="majorBidi" w:hAnsiTheme="majorBidi" w:cstheme="majorBidi"/>
          <w:sz w:val="24"/>
          <w:szCs w:val="24"/>
        </w:rPr>
      </w:pPr>
      <w:r>
        <w:rPr>
          <w:rFonts w:asciiTheme="majorBidi" w:eastAsia="Times New Roman" w:hAnsiTheme="majorBidi" w:cstheme="majorBidi"/>
          <w:color w:val="000000"/>
          <w:sz w:val="24"/>
          <w:szCs w:val="24"/>
          <w:lang w:bidi="he-IL"/>
        </w:rPr>
        <w:t xml:space="preserve">The </w:t>
      </w:r>
      <w:r w:rsidRPr="00781571">
        <w:rPr>
          <w:rFonts w:asciiTheme="majorBidi" w:eastAsia="Times New Roman" w:hAnsiTheme="majorBidi" w:cstheme="majorBidi"/>
          <w:b/>
          <w:bCs/>
          <w:color w:val="000000"/>
          <w:sz w:val="24"/>
          <w:szCs w:val="24"/>
          <w:lang w:bidi="he-IL"/>
        </w:rPr>
        <w:t xml:space="preserve">MR </w:t>
      </w:r>
      <w:r w:rsidR="00B0151D">
        <w:rPr>
          <w:rFonts w:asciiTheme="majorBidi" w:eastAsia="Times New Roman" w:hAnsiTheme="majorBidi" w:cstheme="majorBidi"/>
          <w:b/>
          <w:bCs/>
          <w:color w:val="000000"/>
          <w:sz w:val="24"/>
          <w:szCs w:val="24"/>
          <w:lang w:bidi="he-IL"/>
        </w:rPr>
        <w:t>T</w:t>
      </w:r>
      <w:r w:rsidRPr="00781571">
        <w:rPr>
          <w:rFonts w:asciiTheme="majorBidi" w:eastAsia="Times New Roman" w:hAnsiTheme="majorBidi" w:cstheme="majorBidi"/>
          <w:b/>
          <w:bCs/>
          <w:color w:val="000000"/>
          <w:sz w:val="24"/>
          <w:szCs w:val="24"/>
          <w:lang w:bidi="he-IL"/>
        </w:rPr>
        <w:t>echnologist</w:t>
      </w:r>
      <w:r>
        <w:rPr>
          <w:rFonts w:asciiTheme="majorBidi" w:eastAsia="Times New Roman" w:hAnsiTheme="majorBidi" w:cstheme="majorBidi"/>
          <w:color w:val="000000"/>
          <w:sz w:val="24"/>
          <w:szCs w:val="24"/>
          <w:lang w:bidi="he-IL"/>
        </w:rPr>
        <w:t xml:space="preserve"> will a</w:t>
      </w:r>
      <w:r w:rsidR="00BB763C" w:rsidRPr="00BE2CE3">
        <w:rPr>
          <w:rFonts w:asciiTheme="majorBidi" w:eastAsia="Times New Roman" w:hAnsiTheme="majorBidi" w:cstheme="majorBidi"/>
          <w:color w:val="000000"/>
          <w:sz w:val="24"/>
          <w:szCs w:val="24"/>
          <w:lang w:bidi="he-IL"/>
        </w:rPr>
        <w:t xml:space="preserve">dvance the subject </w:t>
      </w:r>
      <w:r w:rsidR="00BB763C">
        <w:rPr>
          <w:rFonts w:asciiTheme="majorBidi" w:eastAsia="Times New Roman" w:hAnsiTheme="majorBidi" w:cstheme="majorBidi"/>
          <w:color w:val="000000"/>
          <w:sz w:val="24"/>
          <w:szCs w:val="24"/>
          <w:lang w:bidi="he-IL"/>
        </w:rPr>
        <w:t>out of</w:t>
      </w:r>
      <w:r w:rsidR="00BB763C" w:rsidRPr="00BE2CE3">
        <w:rPr>
          <w:rFonts w:asciiTheme="majorBidi" w:eastAsia="Times New Roman" w:hAnsiTheme="majorBidi" w:cstheme="majorBidi"/>
          <w:color w:val="000000"/>
          <w:sz w:val="24"/>
          <w:szCs w:val="24"/>
          <w:lang w:bidi="he-IL"/>
        </w:rPr>
        <w:t xml:space="preserve"> the magnet</w:t>
      </w:r>
      <w:r w:rsidR="00BB763C">
        <w:rPr>
          <w:rFonts w:asciiTheme="majorBidi" w:eastAsia="Times New Roman" w:hAnsiTheme="majorBidi" w:cstheme="majorBidi"/>
          <w:color w:val="000000"/>
          <w:sz w:val="24"/>
          <w:szCs w:val="24"/>
          <w:lang w:bidi="he-IL"/>
        </w:rPr>
        <w:t xml:space="preserve"> bore</w:t>
      </w:r>
      <w:r w:rsidR="00BB763C" w:rsidRPr="00BE2CE3">
        <w:rPr>
          <w:rFonts w:asciiTheme="majorBidi" w:eastAsia="Times New Roman" w:hAnsiTheme="majorBidi" w:cstheme="majorBidi"/>
          <w:color w:val="000000"/>
          <w:sz w:val="24"/>
          <w:szCs w:val="24"/>
          <w:lang w:bidi="he-IL"/>
        </w:rPr>
        <w:t>.</w:t>
      </w:r>
    </w:p>
    <w:p w14:paraId="2F813374" w14:textId="77777777" w:rsidR="00BB763C" w:rsidRPr="00BD11BD" w:rsidRDefault="00BB763C" w:rsidP="00781571">
      <w:pPr>
        <w:pStyle w:val="ListParagraph"/>
        <w:rPr>
          <w:rFonts w:asciiTheme="majorBidi" w:hAnsiTheme="majorBidi" w:cstheme="majorBidi"/>
          <w:sz w:val="24"/>
          <w:szCs w:val="24"/>
        </w:rPr>
      </w:pPr>
      <w:r>
        <w:rPr>
          <w:rFonts w:asciiTheme="majorBidi" w:eastAsia="Times New Roman" w:hAnsiTheme="majorBidi" w:cstheme="majorBidi"/>
          <w:color w:val="000000"/>
          <w:sz w:val="24"/>
          <w:szCs w:val="24"/>
          <w:lang w:bidi="he-IL"/>
        </w:rPr>
        <w:t>Take their earplugs and headphones.</w:t>
      </w:r>
    </w:p>
    <w:p w14:paraId="0A9FA8C2" w14:textId="77777777" w:rsidR="00BD11BD" w:rsidRPr="00BD11BD" w:rsidRDefault="00BD11BD" w:rsidP="00781571">
      <w:pPr>
        <w:pStyle w:val="ListParagraph"/>
        <w:rPr>
          <w:rFonts w:asciiTheme="majorBidi" w:hAnsiTheme="majorBidi" w:cstheme="majorBidi"/>
          <w:sz w:val="24"/>
          <w:szCs w:val="24"/>
        </w:rPr>
      </w:pPr>
      <w:r>
        <w:rPr>
          <w:rFonts w:asciiTheme="majorBidi" w:eastAsia="Times New Roman" w:hAnsiTheme="majorBidi" w:cstheme="majorBidi"/>
          <w:color w:val="000000"/>
          <w:sz w:val="24"/>
          <w:szCs w:val="24"/>
          <w:lang w:bidi="he-IL"/>
        </w:rPr>
        <w:t>Unplug the coil connector.</w:t>
      </w:r>
    </w:p>
    <w:p w14:paraId="2A19D61F" w14:textId="77777777" w:rsidR="00BD11BD" w:rsidRPr="00BD11BD" w:rsidRDefault="00BD11BD" w:rsidP="00781571">
      <w:pPr>
        <w:pStyle w:val="ListParagraph"/>
        <w:rPr>
          <w:rFonts w:asciiTheme="majorBidi" w:hAnsiTheme="majorBidi" w:cstheme="majorBidi"/>
          <w:sz w:val="24"/>
          <w:szCs w:val="24"/>
        </w:rPr>
      </w:pPr>
      <w:r>
        <w:rPr>
          <w:rFonts w:asciiTheme="majorBidi" w:eastAsia="Times New Roman" w:hAnsiTheme="majorBidi" w:cstheme="majorBidi"/>
          <w:color w:val="000000"/>
          <w:sz w:val="24"/>
          <w:szCs w:val="24"/>
          <w:lang w:bidi="he-IL"/>
        </w:rPr>
        <w:t>Remove</w:t>
      </w:r>
      <w:r w:rsidR="00850828">
        <w:rPr>
          <w:rFonts w:asciiTheme="majorBidi" w:eastAsia="Times New Roman" w:hAnsiTheme="majorBidi" w:cstheme="majorBidi"/>
          <w:color w:val="000000"/>
          <w:sz w:val="24"/>
          <w:szCs w:val="24"/>
          <w:lang w:bidi="he-IL"/>
        </w:rPr>
        <w:t xml:space="preserve"> the</w:t>
      </w:r>
      <w:r>
        <w:rPr>
          <w:rFonts w:asciiTheme="majorBidi" w:eastAsia="Times New Roman" w:hAnsiTheme="majorBidi" w:cstheme="majorBidi"/>
          <w:color w:val="000000"/>
          <w:sz w:val="24"/>
          <w:szCs w:val="24"/>
          <w:lang w:bidi="he-IL"/>
        </w:rPr>
        <w:t xml:space="preserve"> blanket (as necessary).</w:t>
      </w:r>
    </w:p>
    <w:p w14:paraId="3C382D37" w14:textId="77777777" w:rsidR="00BD11BD" w:rsidRPr="00BD11BD" w:rsidRDefault="00781571" w:rsidP="00781571">
      <w:pPr>
        <w:pStyle w:val="ListParagraph"/>
        <w:numPr>
          <w:ilvl w:val="3"/>
          <w:numId w:val="1"/>
        </w:numPr>
        <w:ind w:left="720"/>
        <w:rPr>
          <w:rFonts w:asciiTheme="majorBidi" w:hAnsiTheme="majorBidi" w:cstheme="majorBidi"/>
          <w:sz w:val="24"/>
          <w:szCs w:val="24"/>
        </w:rPr>
      </w:pPr>
      <w:r w:rsidRPr="00850828">
        <w:rPr>
          <w:rFonts w:asciiTheme="majorBidi" w:eastAsia="Times New Roman" w:hAnsiTheme="majorBidi" w:cstheme="majorBidi"/>
          <w:color w:val="FF0000"/>
          <w:sz w:val="24"/>
          <w:szCs w:val="24"/>
          <w:lang w:bidi="he-IL"/>
        </w:rPr>
        <w:t>Researcher 2</w:t>
      </w:r>
      <w:r>
        <w:rPr>
          <w:rFonts w:asciiTheme="majorBidi" w:eastAsia="Times New Roman" w:hAnsiTheme="majorBidi" w:cstheme="majorBidi"/>
          <w:color w:val="000000"/>
          <w:sz w:val="24"/>
          <w:szCs w:val="24"/>
          <w:lang w:bidi="he-IL"/>
        </w:rPr>
        <w:t xml:space="preserve"> will o</w:t>
      </w:r>
      <w:r w:rsidR="00BD11BD">
        <w:rPr>
          <w:rFonts w:asciiTheme="majorBidi" w:eastAsia="Times New Roman" w:hAnsiTheme="majorBidi" w:cstheme="majorBidi"/>
          <w:color w:val="000000"/>
          <w:sz w:val="24"/>
          <w:szCs w:val="24"/>
          <w:lang w:bidi="he-IL"/>
        </w:rPr>
        <w:t>pen thigh and hip straps, open Velcro on coil wrap.</w:t>
      </w:r>
    </w:p>
    <w:p w14:paraId="522B7B89" w14:textId="77777777" w:rsidR="00BD11BD" w:rsidRPr="00BD11BD" w:rsidRDefault="00781571" w:rsidP="00B0151D">
      <w:pPr>
        <w:pStyle w:val="ListParagraph"/>
        <w:numPr>
          <w:ilvl w:val="3"/>
          <w:numId w:val="1"/>
        </w:numPr>
        <w:ind w:left="720"/>
        <w:rPr>
          <w:rFonts w:asciiTheme="majorBidi" w:hAnsiTheme="majorBidi" w:cstheme="majorBidi"/>
          <w:sz w:val="24"/>
          <w:szCs w:val="24"/>
        </w:rPr>
      </w:pPr>
      <w:r>
        <w:rPr>
          <w:rFonts w:asciiTheme="majorBidi" w:eastAsia="Times New Roman" w:hAnsiTheme="majorBidi" w:cstheme="majorBidi"/>
          <w:color w:val="000000"/>
          <w:sz w:val="24"/>
          <w:szCs w:val="24"/>
          <w:lang w:bidi="he-IL"/>
        </w:rPr>
        <w:t xml:space="preserve">The </w:t>
      </w:r>
      <w:r w:rsidRPr="00781571">
        <w:rPr>
          <w:rFonts w:asciiTheme="majorBidi" w:eastAsia="Times New Roman" w:hAnsiTheme="majorBidi" w:cstheme="majorBidi"/>
          <w:b/>
          <w:bCs/>
          <w:color w:val="000000"/>
          <w:sz w:val="24"/>
          <w:szCs w:val="24"/>
          <w:lang w:bidi="he-IL"/>
        </w:rPr>
        <w:t xml:space="preserve">MR </w:t>
      </w:r>
      <w:r w:rsidR="00B0151D">
        <w:rPr>
          <w:rFonts w:asciiTheme="majorBidi" w:eastAsia="Times New Roman" w:hAnsiTheme="majorBidi" w:cstheme="majorBidi"/>
          <w:b/>
          <w:bCs/>
          <w:color w:val="000000"/>
          <w:sz w:val="24"/>
          <w:szCs w:val="24"/>
          <w:lang w:bidi="he-IL"/>
        </w:rPr>
        <w:t>T</w:t>
      </w:r>
      <w:r w:rsidRPr="00781571">
        <w:rPr>
          <w:rFonts w:asciiTheme="majorBidi" w:eastAsia="Times New Roman" w:hAnsiTheme="majorBidi" w:cstheme="majorBidi"/>
          <w:b/>
          <w:bCs/>
          <w:color w:val="000000"/>
          <w:sz w:val="24"/>
          <w:szCs w:val="24"/>
          <w:lang w:bidi="he-IL"/>
        </w:rPr>
        <w:t>echnologist</w:t>
      </w:r>
      <w:r>
        <w:rPr>
          <w:rFonts w:asciiTheme="majorBidi" w:eastAsia="Times New Roman" w:hAnsiTheme="majorBidi" w:cstheme="majorBidi"/>
          <w:color w:val="000000"/>
          <w:sz w:val="24"/>
          <w:szCs w:val="24"/>
          <w:lang w:bidi="he-IL"/>
        </w:rPr>
        <w:t xml:space="preserve"> will l</w:t>
      </w:r>
      <w:r w:rsidR="00BD11BD">
        <w:rPr>
          <w:rFonts w:asciiTheme="majorBidi" w:eastAsia="Times New Roman" w:hAnsiTheme="majorBidi" w:cstheme="majorBidi"/>
          <w:color w:val="000000"/>
          <w:sz w:val="24"/>
          <w:szCs w:val="24"/>
          <w:lang w:bidi="he-IL"/>
        </w:rPr>
        <w:t>ower the MR table.</w:t>
      </w:r>
    </w:p>
    <w:p w14:paraId="692F0777" w14:textId="77777777" w:rsidR="00BD11BD" w:rsidRPr="00781571" w:rsidRDefault="00781571" w:rsidP="00781571">
      <w:pPr>
        <w:pStyle w:val="ListParagraph"/>
        <w:numPr>
          <w:ilvl w:val="3"/>
          <w:numId w:val="1"/>
        </w:numPr>
        <w:ind w:left="720"/>
        <w:rPr>
          <w:rFonts w:asciiTheme="majorBidi" w:hAnsiTheme="majorBidi" w:cstheme="majorBidi"/>
          <w:sz w:val="24"/>
          <w:szCs w:val="24"/>
        </w:rPr>
      </w:pPr>
      <w:r w:rsidRPr="00781571">
        <w:rPr>
          <w:rFonts w:asciiTheme="majorBidi" w:eastAsia="Times New Roman" w:hAnsiTheme="majorBidi" w:cstheme="majorBidi"/>
          <w:color w:val="FF0000"/>
          <w:sz w:val="24"/>
          <w:szCs w:val="24"/>
          <w:lang w:bidi="he-IL"/>
        </w:rPr>
        <w:t>Researcher 2</w:t>
      </w:r>
      <w:r>
        <w:rPr>
          <w:rFonts w:asciiTheme="majorBidi" w:eastAsia="Times New Roman" w:hAnsiTheme="majorBidi" w:cstheme="majorBidi"/>
          <w:color w:val="000000"/>
          <w:sz w:val="24"/>
          <w:szCs w:val="24"/>
          <w:lang w:bidi="he-IL"/>
        </w:rPr>
        <w:t xml:space="preserve"> will h</w:t>
      </w:r>
      <w:r w:rsidR="00BD11BD">
        <w:rPr>
          <w:rFonts w:asciiTheme="majorBidi" w:eastAsia="Times New Roman" w:hAnsiTheme="majorBidi" w:cstheme="majorBidi"/>
          <w:color w:val="000000"/>
          <w:sz w:val="24"/>
          <w:szCs w:val="24"/>
          <w:lang w:bidi="he-IL"/>
        </w:rPr>
        <w:t xml:space="preserve">ave the subject reverse the table mounting procedure to dismount </w:t>
      </w:r>
      <w:r>
        <w:rPr>
          <w:rFonts w:asciiTheme="majorBidi" w:eastAsia="Times New Roman" w:hAnsiTheme="majorBidi" w:cstheme="majorBidi"/>
          <w:color w:val="000000"/>
          <w:sz w:val="24"/>
          <w:szCs w:val="24"/>
          <w:lang w:bidi="he-IL"/>
        </w:rPr>
        <w:t xml:space="preserve">the table. </w:t>
      </w:r>
      <w:r w:rsidRPr="00781571">
        <w:rPr>
          <w:rFonts w:asciiTheme="majorBidi" w:eastAsia="Times New Roman" w:hAnsiTheme="majorBidi" w:cstheme="majorBidi"/>
          <w:color w:val="FF0000"/>
          <w:sz w:val="24"/>
          <w:szCs w:val="24"/>
          <w:lang w:bidi="he-IL"/>
        </w:rPr>
        <w:t>Researcher 2</w:t>
      </w:r>
      <w:r>
        <w:rPr>
          <w:rFonts w:asciiTheme="majorBidi" w:eastAsia="Times New Roman" w:hAnsiTheme="majorBidi" w:cstheme="majorBidi"/>
          <w:color w:val="000000"/>
          <w:sz w:val="24"/>
          <w:szCs w:val="24"/>
          <w:lang w:bidi="he-IL"/>
        </w:rPr>
        <w:t xml:space="preserve"> will stand close by in case the subject needs assistance. </w:t>
      </w:r>
    </w:p>
    <w:p w14:paraId="4C3E521F" w14:textId="77777777" w:rsidR="00781571" w:rsidRPr="00065340" w:rsidRDefault="00781571" w:rsidP="00BB763C">
      <w:pPr>
        <w:pStyle w:val="ListParagraph"/>
        <w:numPr>
          <w:ilvl w:val="3"/>
          <w:numId w:val="1"/>
        </w:numPr>
        <w:ind w:left="720"/>
        <w:rPr>
          <w:rFonts w:asciiTheme="majorBidi" w:hAnsiTheme="majorBidi" w:cstheme="majorBidi"/>
          <w:sz w:val="24"/>
          <w:szCs w:val="24"/>
        </w:rPr>
      </w:pPr>
      <w:r w:rsidRPr="00781571">
        <w:rPr>
          <w:rFonts w:asciiTheme="majorBidi" w:eastAsia="Times New Roman" w:hAnsiTheme="majorBidi" w:cstheme="majorBidi"/>
          <w:color w:val="FF0000"/>
          <w:sz w:val="24"/>
          <w:szCs w:val="24"/>
          <w:lang w:bidi="he-IL"/>
        </w:rPr>
        <w:t>Researcher 2</w:t>
      </w:r>
      <w:r>
        <w:rPr>
          <w:rFonts w:asciiTheme="majorBidi" w:eastAsia="Times New Roman" w:hAnsiTheme="majorBidi" w:cstheme="majorBidi"/>
          <w:color w:val="000000"/>
          <w:sz w:val="24"/>
          <w:szCs w:val="24"/>
          <w:lang w:bidi="he-IL"/>
        </w:rPr>
        <w:t xml:space="preserve"> will walk with the subject out of the magnet room and facilitate subject paperwork, clothing change, and exit.</w:t>
      </w:r>
    </w:p>
    <w:p w14:paraId="0DE14CB3" w14:textId="77777777" w:rsidR="00065340" w:rsidRPr="00065340" w:rsidRDefault="00065340" w:rsidP="00BB763C">
      <w:pPr>
        <w:pStyle w:val="ListParagraph"/>
        <w:numPr>
          <w:ilvl w:val="3"/>
          <w:numId w:val="1"/>
        </w:numPr>
        <w:ind w:left="720"/>
        <w:rPr>
          <w:rFonts w:asciiTheme="majorBidi" w:hAnsiTheme="majorBidi" w:cstheme="majorBidi"/>
          <w:sz w:val="24"/>
          <w:szCs w:val="24"/>
        </w:rPr>
      </w:pPr>
      <w:r w:rsidRPr="00065340">
        <w:rPr>
          <w:rFonts w:asciiTheme="majorBidi" w:eastAsia="Times New Roman" w:hAnsiTheme="majorBidi" w:cstheme="majorBidi"/>
          <w:color w:val="0070C0"/>
          <w:sz w:val="24"/>
          <w:szCs w:val="24"/>
          <w:lang w:bidi="he-IL"/>
        </w:rPr>
        <w:t xml:space="preserve">Researcher 1 </w:t>
      </w:r>
      <w:r w:rsidRPr="00065340">
        <w:rPr>
          <w:rFonts w:asciiTheme="majorBidi" w:eastAsia="Times New Roman" w:hAnsiTheme="majorBidi" w:cstheme="majorBidi"/>
          <w:sz w:val="24"/>
          <w:szCs w:val="24"/>
          <w:lang w:bidi="he-IL"/>
        </w:rPr>
        <w:t xml:space="preserve">will </w:t>
      </w:r>
      <w:r>
        <w:rPr>
          <w:rFonts w:asciiTheme="majorBidi" w:eastAsia="Times New Roman" w:hAnsiTheme="majorBidi" w:cstheme="majorBidi"/>
          <w:sz w:val="24"/>
          <w:szCs w:val="24"/>
          <w:lang w:bidi="he-IL"/>
        </w:rPr>
        <w:t>shut down the laptop, turn off the power to the wireless force system, and unplug and coil their respective power cables.</w:t>
      </w:r>
    </w:p>
    <w:p w14:paraId="174835EA" w14:textId="77777777" w:rsidR="00A637F0" w:rsidRDefault="00A637F0" w:rsidP="00A637F0">
      <w:pPr>
        <w:rPr>
          <w:rFonts w:asciiTheme="majorBidi" w:hAnsiTheme="majorBidi" w:cstheme="majorBidi"/>
          <w:sz w:val="24"/>
          <w:szCs w:val="24"/>
        </w:rPr>
      </w:pPr>
    </w:p>
    <w:p w14:paraId="4848FF0A" w14:textId="77777777" w:rsidR="00F45224" w:rsidRPr="00BE2CE3" w:rsidRDefault="00F45224" w:rsidP="00F45224">
      <w:pPr>
        <w:pStyle w:val="ListParagraph"/>
        <w:numPr>
          <w:ilvl w:val="2"/>
          <w:numId w:val="1"/>
        </w:numPr>
        <w:rPr>
          <w:rFonts w:asciiTheme="majorBidi" w:hAnsiTheme="majorBidi" w:cstheme="majorBidi"/>
          <w:b/>
          <w:bCs/>
          <w:sz w:val="24"/>
          <w:szCs w:val="24"/>
        </w:rPr>
      </w:pPr>
      <w:r>
        <w:rPr>
          <w:rFonts w:asciiTheme="majorBidi" w:hAnsiTheme="majorBidi" w:cstheme="majorBidi"/>
          <w:b/>
          <w:bCs/>
          <w:sz w:val="24"/>
          <w:szCs w:val="24"/>
        </w:rPr>
        <w:t>After Subject Exit:</w:t>
      </w:r>
    </w:p>
    <w:p w14:paraId="336D02D8" w14:textId="77777777" w:rsidR="00F45224" w:rsidRDefault="00F45224" w:rsidP="00F45224">
      <w:pPr>
        <w:pStyle w:val="ListParagraph"/>
        <w:ind w:left="2880"/>
        <w:rPr>
          <w:rFonts w:asciiTheme="majorBidi" w:hAnsiTheme="majorBidi" w:cstheme="majorBidi"/>
          <w:b/>
          <w:bCs/>
          <w:sz w:val="28"/>
          <w:szCs w:val="28"/>
        </w:rPr>
      </w:pPr>
    </w:p>
    <w:p w14:paraId="7812D4A2" w14:textId="77777777" w:rsidR="00E00BD1" w:rsidRDefault="00F45224" w:rsidP="00785DEE">
      <w:pPr>
        <w:pStyle w:val="ListParagraph"/>
        <w:numPr>
          <w:ilvl w:val="3"/>
          <w:numId w:val="1"/>
        </w:numPr>
        <w:ind w:left="720"/>
        <w:rPr>
          <w:rFonts w:asciiTheme="majorBidi" w:hAnsiTheme="majorBidi" w:cstheme="majorBidi"/>
          <w:sz w:val="24"/>
          <w:szCs w:val="24"/>
        </w:rPr>
      </w:pPr>
      <w:r w:rsidRPr="00F45224">
        <w:rPr>
          <w:rFonts w:asciiTheme="majorBidi" w:eastAsia="Times New Roman" w:hAnsiTheme="majorBidi" w:cstheme="majorBidi"/>
          <w:color w:val="0070C0"/>
          <w:sz w:val="24"/>
          <w:szCs w:val="24"/>
          <w:lang w:bidi="he-IL"/>
        </w:rPr>
        <w:t>Researcher 1</w:t>
      </w:r>
      <w:r>
        <w:rPr>
          <w:rFonts w:asciiTheme="majorBidi" w:eastAsia="Times New Roman" w:hAnsiTheme="majorBidi" w:cstheme="majorBidi"/>
          <w:color w:val="000000"/>
          <w:sz w:val="24"/>
          <w:szCs w:val="24"/>
          <w:lang w:bidi="he-IL"/>
        </w:rPr>
        <w:t xml:space="preserve"> will </w:t>
      </w:r>
      <w:r>
        <w:rPr>
          <w:rFonts w:asciiTheme="majorBidi" w:hAnsiTheme="majorBidi" w:cstheme="majorBidi"/>
          <w:sz w:val="24"/>
          <w:szCs w:val="24"/>
        </w:rPr>
        <w:t xml:space="preserve">go </w:t>
      </w:r>
      <w:r w:rsidR="00785DEE">
        <w:rPr>
          <w:rFonts w:asciiTheme="majorBidi" w:hAnsiTheme="majorBidi" w:cstheme="majorBidi"/>
          <w:sz w:val="24"/>
          <w:szCs w:val="24"/>
        </w:rPr>
        <w:t xml:space="preserve">into the magnet room, disconnect the force connector cable from the inside panel, and follow the cable around the back of the magnet while rolling it onto a storage device. </w:t>
      </w:r>
    </w:p>
    <w:p w14:paraId="05744597" w14:textId="77777777" w:rsidR="00785DEE" w:rsidRDefault="00E00BD1" w:rsidP="00E00BD1">
      <w:pPr>
        <w:pStyle w:val="ListParagraph"/>
        <w:numPr>
          <w:ilvl w:val="3"/>
          <w:numId w:val="1"/>
        </w:numPr>
        <w:ind w:left="720"/>
        <w:rPr>
          <w:rFonts w:asciiTheme="majorBidi" w:hAnsiTheme="majorBidi" w:cstheme="majorBidi"/>
          <w:sz w:val="24"/>
          <w:szCs w:val="24"/>
        </w:rPr>
      </w:pPr>
      <w:r>
        <w:rPr>
          <w:rFonts w:asciiTheme="majorBidi" w:hAnsiTheme="majorBidi" w:cstheme="majorBidi"/>
          <w:sz w:val="24"/>
          <w:szCs w:val="24"/>
        </w:rPr>
        <w:t>After placing the cable outside the room</w:t>
      </w:r>
      <w:r w:rsidR="00850828">
        <w:rPr>
          <w:rFonts w:asciiTheme="majorBidi" w:hAnsiTheme="majorBidi" w:cstheme="majorBidi"/>
          <w:sz w:val="24"/>
          <w:szCs w:val="24"/>
        </w:rPr>
        <w:t xml:space="preserve">, </w:t>
      </w:r>
      <w:r w:rsidR="00850828" w:rsidRPr="00F45224">
        <w:rPr>
          <w:rFonts w:asciiTheme="majorBidi" w:eastAsia="Times New Roman" w:hAnsiTheme="majorBidi" w:cstheme="majorBidi"/>
          <w:color w:val="0070C0"/>
          <w:sz w:val="24"/>
          <w:szCs w:val="24"/>
          <w:lang w:bidi="he-IL"/>
        </w:rPr>
        <w:t>Researcher 1</w:t>
      </w:r>
      <w:r w:rsidR="00850828">
        <w:rPr>
          <w:rFonts w:asciiTheme="majorBidi" w:eastAsia="Times New Roman" w:hAnsiTheme="majorBidi" w:cstheme="majorBidi"/>
          <w:color w:val="000000"/>
          <w:sz w:val="24"/>
          <w:szCs w:val="24"/>
          <w:lang w:bidi="he-IL"/>
        </w:rPr>
        <w:t xml:space="preserve"> will replace the panel cover.</w:t>
      </w:r>
    </w:p>
    <w:p w14:paraId="589E5359" w14:textId="77777777" w:rsidR="00F45224" w:rsidRPr="00E63966" w:rsidRDefault="00F45224" w:rsidP="00E63966">
      <w:pPr>
        <w:pStyle w:val="ListParagraph"/>
        <w:numPr>
          <w:ilvl w:val="3"/>
          <w:numId w:val="1"/>
        </w:numPr>
        <w:ind w:left="720"/>
        <w:rPr>
          <w:rFonts w:asciiTheme="majorBidi" w:hAnsiTheme="majorBidi" w:cstheme="majorBidi"/>
          <w:sz w:val="24"/>
          <w:szCs w:val="24"/>
        </w:rPr>
      </w:pPr>
      <w:r w:rsidRPr="00F45224">
        <w:rPr>
          <w:rFonts w:asciiTheme="majorBidi" w:eastAsia="Times New Roman" w:hAnsiTheme="majorBidi" w:cstheme="majorBidi"/>
          <w:color w:val="000000"/>
          <w:sz w:val="24"/>
          <w:szCs w:val="24"/>
          <w:lang w:bidi="he-IL"/>
        </w:rPr>
        <w:t xml:space="preserve">The </w:t>
      </w:r>
      <w:r w:rsidRPr="00F45224">
        <w:rPr>
          <w:rFonts w:asciiTheme="majorBidi" w:eastAsia="Times New Roman" w:hAnsiTheme="majorBidi" w:cstheme="majorBidi"/>
          <w:b/>
          <w:bCs/>
          <w:color w:val="000000"/>
          <w:sz w:val="24"/>
          <w:szCs w:val="24"/>
          <w:lang w:bidi="he-IL"/>
        </w:rPr>
        <w:t xml:space="preserve">MR </w:t>
      </w:r>
      <w:r w:rsidR="00E63966">
        <w:rPr>
          <w:rFonts w:asciiTheme="majorBidi" w:eastAsia="Times New Roman" w:hAnsiTheme="majorBidi" w:cstheme="majorBidi"/>
          <w:b/>
          <w:bCs/>
          <w:color w:val="000000"/>
          <w:sz w:val="24"/>
          <w:szCs w:val="24"/>
          <w:lang w:bidi="he-IL"/>
        </w:rPr>
        <w:t>T</w:t>
      </w:r>
      <w:r w:rsidRPr="00F45224">
        <w:rPr>
          <w:rFonts w:asciiTheme="majorBidi" w:eastAsia="Times New Roman" w:hAnsiTheme="majorBidi" w:cstheme="majorBidi"/>
          <w:b/>
          <w:bCs/>
          <w:color w:val="000000"/>
          <w:sz w:val="24"/>
          <w:szCs w:val="24"/>
          <w:lang w:bidi="he-IL"/>
        </w:rPr>
        <w:t>echnologist</w:t>
      </w:r>
      <w:r w:rsidRPr="00F45224">
        <w:rPr>
          <w:rFonts w:asciiTheme="majorBidi" w:eastAsia="Times New Roman" w:hAnsiTheme="majorBidi" w:cstheme="majorBidi"/>
          <w:color w:val="000000"/>
          <w:sz w:val="24"/>
          <w:szCs w:val="24"/>
          <w:lang w:bidi="he-IL"/>
        </w:rPr>
        <w:t xml:space="preserve"> will </w:t>
      </w:r>
      <w:r w:rsidR="00E00BD1">
        <w:rPr>
          <w:rFonts w:asciiTheme="majorBidi" w:eastAsia="Times New Roman" w:hAnsiTheme="majorBidi" w:cstheme="majorBidi"/>
          <w:color w:val="000000"/>
          <w:sz w:val="24"/>
          <w:szCs w:val="24"/>
          <w:lang w:bidi="he-IL"/>
        </w:rPr>
        <w:t xml:space="preserve">remove the </w:t>
      </w:r>
      <w:r w:rsidR="00E8192B">
        <w:rPr>
          <w:rFonts w:asciiTheme="majorBidi" w:eastAsia="Times New Roman" w:hAnsiTheme="majorBidi" w:cstheme="majorBidi"/>
          <w:color w:val="000000"/>
          <w:sz w:val="24"/>
          <w:szCs w:val="24"/>
          <w:lang w:bidi="he-IL"/>
        </w:rPr>
        <w:t xml:space="preserve">coil, </w:t>
      </w:r>
      <w:r w:rsidR="00E00BD1">
        <w:rPr>
          <w:rFonts w:asciiTheme="majorBidi" w:eastAsia="Times New Roman" w:hAnsiTheme="majorBidi" w:cstheme="majorBidi"/>
          <w:color w:val="000000"/>
          <w:sz w:val="24"/>
          <w:szCs w:val="24"/>
          <w:lang w:bidi="he-IL"/>
        </w:rPr>
        <w:t>sheet, pillows and pillowcases</w:t>
      </w:r>
      <w:r w:rsidR="00850828">
        <w:rPr>
          <w:rFonts w:asciiTheme="majorBidi" w:eastAsia="Times New Roman" w:hAnsiTheme="majorBidi" w:cstheme="majorBidi"/>
          <w:color w:val="000000"/>
          <w:sz w:val="24"/>
          <w:szCs w:val="24"/>
          <w:lang w:bidi="he-IL"/>
        </w:rPr>
        <w:t>, placing the</w:t>
      </w:r>
      <w:r w:rsidR="00E8192B">
        <w:rPr>
          <w:rFonts w:asciiTheme="majorBidi" w:eastAsia="Times New Roman" w:hAnsiTheme="majorBidi" w:cstheme="majorBidi"/>
          <w:color w:val="000000"/>
          <w:sz w:val="24"/>
          <w:szCs w:val="24"/>
          <w:lang w:bidi="he-IL"/>
        </w:rPr>
        <w:t xml:space="preserve"> coil back </w:t>
      </w:r>
      <w:r w:rsidR="003A2716">
        <w:rPr>
          <w:rFonts w:asciiTheme="majorBidi" w:eastAsia="Times New Roman" w:hAnsiTheme="majorBidi" w:cstheme="majorBidi"/>
          <w:color w:val="000000"/>
          <w:sz w:val="24"/>
          <w:szCs w:val="24"/>
          <w:lang w:bidi="he-IL"/>
        </w:rPr>
        <w:t>to</w:t>
      </w:r>
      <w:r w:rsidR="00E8192B">
        <w:rPr>
          <w:rFonts w:asciiTheme="majorBidi" w:eastAsia="Times New Roman" w:hAnsiTheme="majorBidi" w:cstheme="majorBidi"/>
          <w:color w:val="000000"/>
          <w:sz w:val="24"/>
          <w:szCs w:val="24"/>
          <w:lang w:bidi="he-IL"/>
        </w:rPr>
        <w:t xml:space="preserve"> the appropriate shelf, placing the</w:t>
      </w:r>
      <w:r w:rsidR="00850828">
        <w:rPr>
          <w:rFonts w:asciiTheme="majorBidi" w:eastAsia="Times New Roman" w:hAnsiTheme="majorBidi" w:cstheme="majorBidi"/>
          <w:color w:val="000000"/>
          <w:sz w:val="24"/>
          <w:szCs w:val="24"/>
          <w:lang w:bidi="he-IL"/>
        </w:rPr>
        <w:t xml:space="preserve"> sheet and pillowcases in the laundry hamper</w:t>
      </w:r>
      <w:r w:rsidR="00E8192B">
        <w:rPr>
          <w:rFonts w:asciiTheme="majorBidi" w:eastAsia="Times New Roman" w:hAnsiTheme="majorBidi" w:cstheme="majorBidi"/>
          <w:color w:val="000000"/>
          <w:sz w:val="24"/>
          <w:szCs w:val="24"/>
          <w:lang w:bidi="he-IL"/>
        </w:rPr>
        <w:t>,</w:t>
      </w:r>
      <w:r w:rsidR="00850828">
        <w:rPr>
          <w:rFonts w:asciiTheme="majorBidi" w:eastAsia="Times New Roman" w:hAnsiTheme="majorBidi" w:cstheme="majorBidi"/>
          <w:color w:val="000000"/>
          <w:sz w:val="24"/>
          <w:szCs w:val="24"/>
          <w:lang w:bidi="he-IL"/>
        </w:rPr>
        <w:t xml:space="preserve"> and placing the pillows back in the long cabinet.</w:t>
      </w:r>
    </w:p>
    <w:p w14:paraId="4CF05E97" w14:textId="77777777" w:rsidR="00E63966" w:rsidRPr="00E63966" w:rsidRDefault="00E63966" w:rsidP="00E63966">
      <w:pPr>
        <w:pStyle w:val="ListParagraph"/>
        <w:numPr>
          <w:ilvl w:val="3"/>
          <w:numId w:val="1"/>
        </w:numPr>
        <w:ind w:left="720"/>
        <w:rPr>
          <w:rFonts w:asciiTheme="majorBidi" w:hAnsiTheme="majorBidi" w:cstheme="majorBidi"/>
          <w:sz w:val="24"/>
          <w:szCs w:val="24"/>
        </w:rPr>
      </w:pPr>
      <w:r w:rsidRPr="00E63966">
        <w:rPr>
          <w:rFonts w:asciiTheme="majorBidi" w:eastAsia="Times New Roman" w:hAnsiTheme="majorBidi" w:cstheme="majorBidi"/>
          <w:color w:val="4472C4" w:themeColor="accent5"/>
          <w:sz w:val="24"/>
          <w:szCs w:val="24"/>
          <w:lang w:bidi="he-IL"/>
        </w:rPr>
        <w:t>Researcher 1</w:t>
      </w:r>
      <w:r>
        <w:rPr>
          <w:rFonts w:asciiTheme="majorBidi" w:eastAsia="Times New Roman" w:hAnsiTheme="majorBidi" w:cstheme="majorBidi"/>
          <w:color w:val="000000"/>
          <w:sz w:val="24"/>
          <w:szCs w:val="24"/>
          <w:lang w:bidi="he-IL"/>
        </w:rPr>
        <w:t xml:space="preserve"> and the </w:t>
      </w:r>
      <w:r w:rsidRPr="00E63966">
        <w:rPr>
          <w:rFonts w:asciiTheme="majorBidi" w:eastAsia="Times New Roman" w:hAnsiTheme="majorBidi" w:cstheme="majorBidi"/>
          <w:b/>
          <w:bCs/>
          <w:color w:val="000000"/>
          <w:sz w:val="24"/>
          <w:szCs w:val="24"/>
          <w:lang w:bidi="he-IL"/>
        </w:rPr>
        <w:t>MR Technologist</w:t>
      </w:r>
      <w:r>
        <w:rPr>
          <w:rFonts w:asciiTheme="majorBidi" w:eastAsia="Times New Roman" w:hAnsiTheme="majorBidi" w:cstheme="majorBidi"/>
          <w:color w:val="000000"/>
          <w:sz w:val="24"/>
          <w:szCs w:val="24"/>
          <w:lang w:bidi="he-IL"/>
        </w:rPr>
        <w:t xml:space="preserve"> will remove all pads and subject straps from the MR table, placing the pads on the appropriate shelves and the straps in the appropriate drawer. </w:t>
      </w:r>
    </w:p>
    <w:p w14:paraId="3C6997DA" w14:textId="77777777" w:rsidR="00E63966" w:rsidRPr="00E63966" w:rsidRDefault="00E63966" w:rsidP="00E63966">
      <w:pPr>
        <w:pStyle w:val="ListParagraph"/>
        <w:numPr>
          <w:ilvl w:val="3"/>
          <w:numId w:val="1"/>
        </w:numPr>
        <w:ind w:left="720"/>
        <w:rPr>
          <w:rFonts w:asciiTheme="majorBidi" w:hAnsiTheme="majorBidi" w:cstheme="majorBidi"/>
          <w:sz w:val="24"/>
          <w:szCs w:val="24"/>
        </w:rPr>
      </w:pPr>
      <w:r w:rsidRPr="00E63966">
        <w:rPr>
          <w:rFonts w:asciiTheme="majorBidi" w:eastAsia="Times New Roman" w:hAnsiTheme="majorBidi" w:cstheme="majorBidi"/>
          <w:color w:val="4472C4" w:themeColor="accent5"/>
          <w:sz w:val="24"/>
          <w:szCs w:val="24"/>
          <w:lang w:bidi="he-IL"/>
        </w:rPr>
        <w:t>Researcher 1</w:t>
      </w:r>
      <w:r>
        <w:rPr>
          <w:rFonts w:asciiTheme="majorBidi" w:eastAsia="Times New Roman" w:hAnsiTheme="majorBidi" w:cstheme="majorBidi"/>
          <w:color w:val="000000"/>
          <w:sz w:val="24"/>
          <w:szCs w:val="24"/>
          <w:lang w:bidi="he-IL"/>
        </w:rPr>
        <w:t xml:space="preserve"> and the </w:t>
      </w:r>
      <w:r w:rsidRPr="00E63966">
        <w:rPr>
          <w:rFonts w:asciiTheme="majorBidi" w:eastAsia="Times New Roman" w:hAnsiTheme="majorBidi" w:cstheme="majorBidi"/>
          <w:b/>
          <w:bCs/>
          <w:color w:val="000000"/>
          <w:sz w:val="24"/>
          <w:szCs w:val="24"/>
          <w:lang w:bidi="he-IL"/>
        </w:rPr>
        <w:t>MR Technologist</w:t>
      </w:r>
      <w:r>
        <w:rPr>
          <w:rFonts w:asciiTheme="majorBidi" w:eastAsia="Times New Roman" w:hAnsiTheme="majorBidi" w:cstheme="majorBidi"/>
          <w:color w:val="000000"/>
          <w:sz w:val="24"/>
          <w:szCs w:val="24"/>
          <w:lang w:bidi="he-IL"/>
        </w:rPr>
        <w:t xml:space="preserve"> will transfer the MR exercise table to the rolling support table.</w:t>
      </w:r>
    </w:p>
    <w:p w14:paraId="39F36D99" w14:textId="77777777" w:rsidR="00E63966" w:rsidRPr="00E63966" w:rsidRDefault="00E63966" w:rsidP="00E63966">
      <w:pPr>
        <w:pStyle w:val="ListParagraph"/>
        <w:numPr>
          <w:ilvl w:val="3"/>
          <w:numId w:val="1"/>
        </w:numPr>
        <w:ind w:left="720"/>
        <w:rPr>
          <w:rFonts w:asciiTheme="majorBidi" w:hAnsiTheme="majorBidi" w:cstheme="majorBidi"/>
          <w:sz w:val="24"/>
          <w:szCs w:val="24"/>
        </w:rPr>
      </w:pPr>
      <w:r w:rsidRPr="00E63966">
        <w:rPr>
          <w:rFonts w:asciiTheme="majorBidi" w:eastAsia="Times New Roman" w:hAnsiTheme="majorBidi" w:cstheme="majorBidi"/>
          <w:color w:val="4472C4" w:themeColor="accent5"/>
          <w:sz w:val="24"/>
          <w:szCs w:val="24"/>
          <w:lang w:bidi="he-IL"/>
        </w:rPr>
        <w:t>Researcher 1</w:t>
      </w:r>
      <w:r>
        <w:rPr>
          <w:rFonts w:asciiTheme="majorBidi" w:eastAsia="Times New Roman" w:hAnsiTheme="majorBidi" w:cstheme="majorBidi"/>
          <w:color w:val="000000"/>
          <w:sz w:val="24"/>
          <w:szCs w:val="24"/>
          <w:lang w:bidi="he-IL"/>
        </w:rPr>
        <w:t xml:space="preserve"> and the </w:t>
      </w:r>
      <w:r w:rsidRPr="00E63966">
        <w:rPr>
          <w:rFonts w:asciiTheme="majorBidi" w:eastAsia="Times New Roman" w:hAnsiTheme="majorBidi" w:cstheme="majorBidi"/>
          <w:b/>
          <w:bCs/>
          <w:color w:val="000000"/>
          <w:sz w:val="24"/>
          <w:szCs w:val="24"/>
          <w:lang w:bidi="he-IL"/>
        </w:rPr>
        <w:t>MR Technologist</w:t>
      </w:r>
      <w:r>
        <w:rPr>
          <w:rFonts w:asciiTheme="majorBidi" w:eastAsia="Times New Roman" w:hAnsiTheme="majorBidi" w:cstheme="majorBidi"/>
          <w:color w:val="000000"/>
          <w:sz w:val="24"/>
          <w:szCs w:val="24"/>
          <w:lang w:bidi="he-IL"/>
        </w:rPr>
        <w:t xml:space="preserve"> will place the standard MR back on the empty table pedestal and verify the table advancing functionality.</w:t>
      </w:r>
    </w:p>
    <w:p w14:paraId="4AC05388" w14:textId="77777777" w:rsidR="00E63966" w:rsidRPr="00E8192B" w:rsidRDefault="00E63966" w:rsidP="00E63966">
      <w:pPr>
        <w:pStyle w:val="ListParagraph"/>
        <w:numPr>
          <w:ilvl w:val="3"/>
          <w:numId w:val="1"/>
        </w:numPr>
        <w:ind w:left="720"/>
        <w:rPr>
          <w:rFonts w:asciiTheme="majorBidi" w:hAnsiTheme="majorBidi" w:cstheme="majorBidi"/>
          <w:sz w:val="24"/>
          <w:szCs w:val="24"/>
        </w:rPr>
      </w:pPr>
      <w:r w:rsidRPr="00F45224">
        <w:rPr>
          <w:rFonts w:asciiTheme="majorBidi" w:eastAsia="Times New Roman" w:hAnsiTheme="majorBidi" w:cstheme="majorBidi"/>
          <w:color w:val="0070C0"/>
          <w:sz w:val="24"/>
          <w:szCs w:val="24"/>
          <w:lang w:bidi="he-IL"/>
        </w:rPr>
        <w:t>Researcher 1</w:t>
      </w:r>
      <w:r>
        <w:rPr>
          <w:rFonts w:asciiTheme="majorBidi" w:eastAsia="Times New Roman" w:hAnsiTheme="majorBidi" w:cstheme="majorBidi"/>
          <w:color w:val="000000"/>
          <w:sz w:val="24"/>
          <w:szCs w:val="24"/>
          <w:lang w:bidi="he-IL"/>
        </w:rPr>
        <w:t xml:space="preserve"> will roll the exercise MR table out of the magnet room.</w:t>
      </w:r>
    </w:p>
    <w:p w14:paraId="4F517726" w14:textId="77777777" w:rsidR="00E8192B" w:rsidRPr="00E8192B" w:rsidRDefault="00E8192B" w:rsidP="00E8192B">
      <w:pPr>
        <w:pStyle w:val="ListParagraph"/>
        <w:numPr>
          <w:ilvl w:val="3"/>
          <w:numId w:val="1"/>
        </w:numPr>
        <w:ind w:left="720"/>
        <w:rPr>
          <w:rFonts w:asciiTheme="majorBidi" w:hAnsiTheme="majorBidi" w:cstheme="majorBidi"/>
          <w:sz w:val="24"/>
          <w:szCs w:val="24"/>
        </w:rPr>
      </w:pPr>
      <w:r w:rsidRPr="00F45224">
        <w:rPr>
          <w:rFonts w:asciiTheme="majorBidi" w:eastAsia="Times New Roman" w:hAnsiTheme="majorBidi" w:cstheme="majorBidi"/>
          <w:color w:val="0070C0"/>
          <w:sz w:val="24"/>
          <w:szCs w:val="24"/>
          <w:lang w:bidi="he-IL"/>
        </w:rPr>
        <w:lastRenderedPageBreak/>
        <w:t>Researcher 1</w:t>
      </w:r>
      <w:r>
        <w:rPr>
          <w:rFonts w:asciiTheme="majorBidi" w:eastAsia="Times New Roman" w:hAnsiTheme="majorBidi" w:cstheme="majorBidi"/>
          <w:color w:val="000000"/>
          <w:sz w:val="24"/>
          <w:szCs w:val="24"/>
          <w:lang w:bidi="he-IL"/>
        </w:rPr>
        <w:t xml:space="preserve"> will place the laptop, connector cable, wireless force device, and power strip on the MR exercise table. </w:t>
      </w:r>
    </w:p>
    <w:p w14:paraId="0354D87B" w14:textId="77777777" w:rsidR="00E8192B" w:rsidRPr="00497384" w:rsidRDefault="00E8192B" w:rsidP="00E63966">
      <w:pPr>
        <w:pStyle w:val="ListParagraph"/>
        <w:numPr>
          <w:ilvl w:val="3"/>
          <w:numId w:val="1"/>
        </w:numPr>
        <w:ind w:left="720"/>
        <w:rPr>
          <w:rFonts w:asciiTheme="majorBidi" w:hAnsiTheme="majorBidi" w:cstheme="majorBidi"/>
          <w:sz w:val="24"/>
          <w:szCs w:val="24"/>
        </w:rPr>
      </w:pPr>
      <w:r w:rsidRPr="00F45224">
        <w:rPr>
          <w:rFonts w:asciiTheme="majorBidi" w:eastAsia="Times New Roman" w:hAnsiTheme="majorBidi" w:cstheme="majorBidi"/>
          <w:color w:val="0070C0"/>
          <w:sz w:val="24"/>
          <w:szCs w:val="24"/>
          <w:lang w:bidi="he-IL"/>
        </w:rPr>
        <w:t>Researcher 1</w:t>
      </w:r>
      <w:r>
        <w:rPr>
          <w:rFonts w:asciiTheme="majorBidi" w:eastAsia="Times New Roman" w:hAnsiTheme="majorBidi" w:cstheme="majorBidi"/>
          <w:color w:val="000000"/>
          <w:sz w:val="24"/>
          <w:szCs w:val="24"/>
          <w:lang w:bidi="he-IL"/>
        </w:rPr>
        <w:t xml:space="preserve"> will export the imaging and phosphorus data to an external flash drive.</w:t>
      </w:r>
    </w:p>
    <w:p w14:paraId="69019AD5" w14:textId="77777777" w:rsidR="00497384" w:rsidRPr="00497384" w:rsidRDefault="00497384" w:rsidP="00E63966">
      <w:pPr>
        <w:pStyle w:val="ListParagraph"/>
        <w:numPr>
          <w:ilvl w:val="3"/>
          <w:numId w:val="1"/>
        </w:numPr>
        <w:ind w:left="720"/>
        <w:rPr>
          <w:rFonts w:asciiTheme="majorBidi" w:hAnsiTheme="majorBidi" w:cstheme="majorBidi"/>
          <w:sz w:val="24"/>
          <w:szCs w:val="24"/>
        </w:rPr>
      </w:pPr>
      <w:r w:rsidRPr="00497384">
        <w:rPr>
          <w:rFonts w:asciiTheme="majorBidi" w:eastAsia="Times New Roman" w:hAnsiTheme="majorBidi" w:cstheme="majorBidi"/>
          <w:sz w:val="24"/>
          <w:szCs w:val="24"/>
          <w:lang w:bidi="he-IL"/>
        </w:rPr>
        <w:t xml:space="preserve">After verifying that all equipment has been secured, </w:t>
      </w:r>
      <w:r>
        <w:rPr>
          <w:rFonts w:asciiTheme="majorBidi" w:eastAsia="Times New Roman" w:hAnsiTheme="majorBidi" w:cstheme="majorBidi"/>
          <w:color w:val="0070C0"/>
          <w:sz w:val="24"/>
          <w:szCs w:val="24"/>
          <w:lang w:bidi="he-IL"/>
        </w:rPr>
        <w:t xml:space="preserve">Researcher 1 </w:t>
      </w:r>
      <w:r w:rsidRPr="00497384">
        <w:rPr>
          <w:rFonts w:asciiTheme="majorBidi" w:eastAsia="Times New Roman" w:hAnsiTheme="majorBidi" w:cstheme="majorBidi"/>
          <w:sz w:val="24"/>
          <w:szCs w:val="24"/>
          <w:lang w:bidi="he-IL"/>
        </w:rPr>
        <w:t xml:space="preserve">will roll the MR exercise table with equipment back to the lab space. </w:t>
      </w:r>
    </w:p>
    <w:p w14:paraId="7D9DC767" w14:textId="77777777" w:rsidR="00497384" w:rsidRPr="00F45224" w:rsidRDefault="00497384" w:rsidP="00E63966">
      <w:pPr>
        <w:pStyle w:val="ListParagraph"/>
        <w:numPr>
          <w:ilvl w:val="3"/>
          <w:numId w:val="1"/>
        </w:numPr>
        <w:ind w:left="720"/>
        <w:rPr>
          <w:rFonts w:asciiTheme="majorBidi" w:hAnsiTheme="majorBidi" w:cstheme="majorBidi"/>
          <w:sz w:val="24"/>
          <w:szCs w:val="24"/>
        </w:rPr>
      </w:pPr>
      <w:r w:rsidRPr="00497384">
        <w:rPr>
          <w:rFonts w:asciiTheme="majorBidi" w:eastAsia="Times New Roman" w:hAnsiTheme="majorBidi" w:cstheme="majorBidi"/>
          <w:color w:val="4472C4" w:themeColor="accent5"/>
          <w:sz w:val="24"/>
          <w:szCs w:val="24"/>
          <w:lang w:bidi="he-IL"/>
        </w:rPr>
        <w:t>Researcher 1</w:t>
      </w:r>
      <w:r>
        <w:rPr>
          <w:rFonts w:asciiTheme="majorBidi" w:eastAsia="Times New Roman" w:hAnsiTheme="majorBidi" w:cstheme="majorBidi"/>
          <w:sz w:val="24"/>
          <w:szCs w:val="24"/>
          <w:lang w:bidi="he-IL"/>
        </w:rPr>
        <w:t xml:space="preserve"> will transfer the imaging and phosphorus data to the backup server, make an additional copy on a lab computer, and then erase the data from the flash drive.</w:t>
      </w:r>
    </w:p>
    <w:commentRangeEnd w:id="99"/>
    <w:p w14:paraId="28F7AC16" w14:textId="77777777" w:rsidR="00A637F0" w:rsidRPr="00A637F0" w:rsidRDefault="0060230F" w:rsidP="00A637F0">
      <w:pPr>
        <w:rPr>
          <w:rFonts w:asciiTheme="majorBidi" w:hAnsiTheme="majorBidi" w:cstheme="majorBidi"/>
          <w:sz w:val="24"/>
          <w:szCs w:val="24"/>
        </w:rPr>
      </w:pPr>
      <w:r>
        <w:rPr>
          <w:rStyle w:val="CommentReference"/>
        </w:rPr>
        <w:commentReference w:id="99"/>
      </w:r>
    </w:p>
    <w:p w14:paraId="40919099" w14:textId="77777777" w:rsidR="00B50E9C" w:rsidRPr="00B50E9C" w:rsidRDefault="00B50E9C" w:rsidP="00B50E9C">
      <w:pPr>
        <w:rPr>
          <w:rFonts w:asciiTheme="majorBidi" w:hAnsiTheme="majorBidi" w:cstheme="majorBidi"/>
          <w:sz w:val="24"/>
          <w:szCs w:val="24"/>
        </w:rPr>
      </w:pPr>
    </w:p>
    <w:sectPr w:rsidR="00B50E9C" w:rsidRPr="00B50E9C" w:rsidSect="004C0EB9">
      <w:footerReference w:type="default" r:id="rId67"/>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1" w:author="Bush, Emily Catherine" w:date="2015-08-21T10:23:00Z" w:initials="BEC">
    <w:p w14:paraId="5E9205B8" w14:textId="77777777" w:rsidR="0072335A" w:rsidRDefault="0072335A">
      <w:pPr>
        <w:pStyle w:val="CommentText"/>
      </w:pPr>
      <w:r>
        <w:rPr>
          <w:rStyle w:val="CommentReference"/>
        </w:rPr>
        <w:annotationRef/>
      </w:r>
      <w:r>
        <w:t>Equipment list</w:t>
      </w:r>
    </w:p>
  </w:comment>
  <w:comment w:id="32" w:author="Bush, Emily Catherine" w:date="2015-08-21T10:23:00Z" w:initials="BEC">
    <w:p w14:paraId="22F24999" w14:textId="77777777" w:rsidR="0072335A" w:rsidRDefault="0072335A">
      <w:pPr>
        <w:pStyle w:val="CommentText"/>
      </w:pPr>
      <w:r>
        <w:rPr>
          <w:rStyle w:val="CommentReference"/>
        </w:rPr>
        <w:annotationRef/>
      </w:r>
      <w:r>
        <w:t>Equipment list</w:t>
      </w:r>
    </w:p>
  </w:comment>
  <w:comment w:id="35" w:author="Bush, Emily Catherine" w:date="2015-08-21T10:23:00Z" w:initials="BEC">
    <w:p w14:paraId="43FE3FAF" w14:textId="77777777" w:rsidR="0072335A" w:rsidRDefault="0072335A">
      <w:pPr>
        <w:pStyle w:val="CommentText"/>
      </w:pPr>
      <w:r>
        <w:rPr>
          <w:rStyle w:val="CommentReference"/>
        </w:rPr>
        <w:annotationRef/>
      </w:r>
      <w:r>
        <w:t>Nice visualization, but not necessary</w:t>
      </w:r>
    </w:p>
  </w:comment>
  <w:comment w:id="46" w:author="Bush, Emily Catherine" w:date="2015-08-21T10:25:00Z" w:initials="BEC">
    <w:p w14:paraId="0BDDF2E5" w14:textId="77777777" w:rsidR="0072335A" w:rsidRDefault="0072335A">
      <w:pPr>
        <w:pStyle w:val="CommentText"/>
      </w:pPr>
      <w:r>
        <w:rPr>
          <w:rStyle w:val="CommentReference"/>
        </w:rPr>
        <w:annotationRef/>
      </w:r>
      <w:r>
        <w:t>One pic showing entire table for better perspective…this doesn’t demonstrate positioning very clearly</w:t>
      </w:r>
    </w:p>
  </w:comment>
  <w:comment w:id="47" w:author="Bush, Emily Catherine" w:date="2015-08-21T10:26:00Z" w:initials="BEC">
    <w:p w14:paraId="5CBBF842" w14:textId="77777777" w:rsidR="0072335A" w:rsidRDefault="0072335A">
      <w:pPr>
        <w:pStyle w:val="CommentText"/>
      </w:pPr>
      <w:r>
        <w:rPr>
          <w:rStyle w:val="CommentReference"/>
        </w:rPr>
        <w:annotationRef/>
      </w:r>
      <w:r>
        <w:t xml:space="preserve">Good idea to include these but the scale needs to be adjusted because you can’t really see what is being illustrated </w:t>
      </w:r>
    </w:p>
  </w:comment>
  <w:comment w:id="62" w:author="Bush, Emily Catherine" w:date="2015-08-21T10:37:00Z" w:initials="BEC">
    <w:p w14:paraId="322FD73E" w14:textId="77777777" w:rsidR="006603E8" w:rsidRDefault="006603E8">
      <w:pPr>
        <w:pStyle w:val="CommentText"/>
      </w:pPr>
      <w:r>
        <w:rPr>
          <w:rStyle w:val="CommentReference"/>
        </w:rPr>
        <w:annotationRef/>
      </w:r>
      <w:r>
        <w:t>Take this picture from above so reader can see what you explained in step 4 better. Point out specifics with arrows and captions</w:t>
      </w:r>
    </w:p>
  </w:comment>
  <w:comment w:id="63" w:author="Bush, Emily Catherine" w:date="2015-08-21T10:33:00Z" w:initials="BEC">
    <w:p w14:paraId="70612223" w14:textId="77777777" w:rsidR="006603E8" w:rsidRDefault="006603E8">
      <w:pPr>
        <w:pStyle w:val="CommentText"/>
      </w:pPr>
      <w:r>
        <w:rPr>
          <w:rStyle w:val="CommentReference"/>
        </w:rPr>
        <w:annotationRef/>
      </w:r>
      <w:r>
        <w:t xml:space="preserve">These straps can be tricky if someone has never used them. I would recommend a picture diagram showing a person tightening them. Also, the positioning of the straps can be better communicated by showing one picture of the entire table and highlighting the positions rather than explaining in words. </w:t>
      </w:r>
    </w:p>
  </w:comment>
  <w:comment w:id="78" w:author="Bush, Emily Catherine" w:date="2015-08-21T10:39:00Z" w:initials="BEC">
    <w:p w14:paraId="596796E5" w14:textId="77777777" w:rsidR="006603E8" w:rsidRDefault="006603E8">
      <w:pPr>
        <w:pStyle w:val="CommentText"/>
      </w:pPr>
      <w:r>
        <w:rPr>
          <w:rStyle w:val="CommentReference"/>
        </w:rPr>
        <w:annotationRef/>
      </w:r>
      <w:r>
        <w:t xml:space="preserve">If the purpose of this is to show the </w:t>
      </w:r>
      <w:r w:rsidR="00C224A5">
        <w:t>hex wrench, point it out with an arrow or show someone using it</w:t>
      </w:r>
    </w:p>
  </w:comment>
  <w:comment w:id="80" w:author="Bush, Emily Catherine" w:date="2015-08-21T10:41:00Z" w:initials="BEC">
    <w:p w14:paraId="7614A488" w14:textId="77777777" w:rsidR="006603E8" w:rsidRDefault="006603E8">
      <w:pPr>
        <w:pStyle w:val="CommentText"/>
      </w:pPr>
      <w:r>
        <w:rPr>
          <w:rStyle w:val="CommentReference"/>
        </w:rPr>
        <w:annotationRef/>
      </w:r>
      <w:r>
        <w:t>This is a good image to show the device positioned in a central location on the plate</w:t>
      </w:r>
    </w:p>
  </w:comment>
  <w:comment w:id="81" w:author="Bush, Emily Catherine" w:date="2015-08-21T10:43:00Z" w:initials="BEC">
    <w:p w14:paraId="10F8F157" w14:textId="77777777" w:rsidR="00C224A5" w:rsidRDefault="00C224A5">
      <w:pPr>
        <w:pStyle w:val="CommentText"/>
      </w:pPr>
      <w:r>
        <w:rPr>
          <w:rStyle w:val="CommentReference"/>
        </w:rPr>
        <w:annotationRef/>
      </w:r>
      <w:r>
        <w:t>Steps 8-11 would probably best be communicated through one picture with all of the pads on the bed. Use arrows and label each pad</w:t>
      </w:r>
    </w:p>
  </w:comment>
  <w:comment w:id="82" w:author="Bush, Emily Catherine" w:date="2015-08-21T10:46:00Z" w:initials="BEC">
    <w:p w14:paraId="394F5ADE" w14:textId="77777777" w:rsidR="00C224A5" w:rsidRDefault="00C224A5">
      <w:pPr>
        <w:pStyle w:val="CommentText"/>
      </w:pPr>
      <w:r>
        <w:rPr>
          <w:rStyle w:val="CommentReference"/>
        </w:rPr>
        <w:annotationRef/>
      </w:r>
      <w:r>
        <w:t>These steps are going to be added to the force system guide so you can just say “Start and test force system. Refer to force system manual if needed.”</w:t>
      </w:r>
    </w:p>
  </w:comment>
  <w:comment w:id="84" w:author="Bush, Emily Catherine" w:date="2015-08-21T10:48:00Z" w:initials="BEC">
    <w:p w14:paraId="345DBC55" w14:textId="77777777" w:rsidR="00C224A5" w:rsidRDefault="00C224A5">
      <w:pPr>
        <w:pStyle w:val="CommentText"/>
      </w:pPr>
      <w:r>
        <w:rPr>
          <w:rStyle w:val="CommentReference"/>
        </w:rPr>
        <w:annotationRef/>
      </w:r>
      <w:r>
        <w:t>Probably not needed</w:t>
      </w:r>
    </w:p>
  </w:comment>
  <w:comment w:id="85" w:author="Bush, Emily Catherine" w:date="2015-08-21T10:49:00Z" w:initials="BEC">
    <w:p w14:paraId="0B0EDFE0" w14:textId="77777777" w:rsidR="00C224A5" w:rsidRDefault="00C224A5">
      <w:pPr>
        <w:pStyle w:val="CommentText"/>
      </w:pPr>
      <w:r>
        <w:rPr>
          <w:rStyle w:val="CommentReference"/>
        </w:rPr>
        <w:annotationRef/>
      </w:r>
      <w:r>
        <w:t>Out of focus</w:t>
      </w:r>
    </w:p>
  </w:comment>
  <w:comment w:id="86" w:author="Bush, Emily Catherine" w:date="2015-08-21T11:05:00Z" w:initials="BEC">
    <w:p w14:paraId="54AF436E" w14:textId="77777777" w:rsidR="009107DD" w:rsidRDefault="009107DD">
      <w:pPr>
        <w:pStyle w:val="CommentText"/>
      </w:pPr>
      <w:r>
        <w:rPr>
          <w:rStyle w:val="CommentReference"/>
        </w:rPr>
        <w:annotationRef/>
      </w:r>
      <w:r>
        <w:t xml:space="preserve">All of these steps can be condensed significantly </w:t>
      </w:r>
    </w:p>
  </w:comment>
  <w:comment w:id="87" w:author="Bush, Emily Catherine" w:date="2015-08-21T11:06:00Z" w:initials="BEC">
    <w:p w14:paraId="62BAAF7F" w14:textId="77777777" w:rsidR="009107DD" w:rsidRDefault="009107DD">
      <w:pPr>
        <w:pStyle w:val="CommentText"/>
      </w:pPr>
      <w:r>
        <w:rPr>
          <w:rStyle w:val="CommentReference"/>
        </w:rPr>
        <w:annotationRef/>
      </w:r>
      <w:r>
        <w:t>Break this down into steps or bullets and use arrows to show steps on diagrams</w:t>
      </w:r>
    </w:p>
  </w:comment>
  <w:comment w:id="89" w:author="Bush, Emily Catherine" w:date="2015-08-21T11:42:00Z" w:initials="BEC">
    <w:p w14:paraId="2EEB817D" w14:textId="77777777" w:rsidR="0060230F" w:rsidRDefault="0060230F">
      <w:pPr>
        <w:pStyle w:val="CommentText"/>
      </w:pPr>
      <w:r>
        <w:rPr>
          <w:rStyle w:val="CommentReference"/>
        </w:rPr>
        <w:annotationRef/>
      </w:r>
      <w:r>
        <w:t>Only need one picture</w:t>
      </w:r>
    </w:p>
  </w:comment>
  <w:comment w:id="90" w:author="Bush, Emily Catherine" w:date="2015-08-21T11:43:00Z" w:initials="BEC">
    <w:p w14:paraId="1BD376E6" w14:textId="77777777" w:rsidR="0060230F" w:rsidRDefault="0060230F">
      <w:pPr>
        <w:pStyle w:val="CommentText"/>
      </w:pPr>
      <w:r>
        <w:rPr>
          <w:rStyle w:val="CommentReference"/>
        </w:rPr>
        <w:annotationRef/>
      </w:r>
      <w:r>
        <w:t>Good zoomed in pic, could be better if Phillips logo is more in focus because that is a positioning landmark</w:t>
      </w:r>
    </w:p>
  </w:comment>
  <w:comment w:id="94" w:author="Bush, Emily Catherine" w:date="2015-08-21T11:45:00Z" w:initials="BEC">
    <w:p w14:paraId="1A850AE8" w14:textId="77777777" w:rsidR="0060230F" w:rsidRDefault="0060230F">
      <w:pPr>
        <w:pStyle w:val="CommentText"/>
      </w:pPr>
      <w:r>
        <w:rPr>
          <w:rStyle w:val="CommentReference"/>
        </w:rPr>
        <w:annotationRef/>
      </w:r>
      <w:r>
        <w:t>This could be included either as a note or in general instructions in the beginning of manual</w:t>
      </w:r>
    </w:p>
  </w:comment>
  <w:comment w:id="95" w:author="Bush, Emily Catherine" w:date="2015-08-21T11:46:00Z" w:initials="BEC">
    <w:p w14:paraId="7D002657" w14:textId="77777777" w:rsidR="0060230F" w:rsidRDefault="0060230F">
      <w:pPr>
        <w:pStyle w:val="CommentText"/>
      </w:pPr>
      <w:r>
        <w:rPr>
          <w:rStyle w:val="CommentReference"/>
        </w:rPr>
        <w:annotationRef/>
      </w:r>
      <w:r>
        <w:t>A lot of these steps can be combined/condensed</w:t>
      </w:r>
    </w:p>
  </w:comment>
  <w:comment w:id="96" w:author="Bush, Emily Catherine" w:date="2015-08-21T11:46:00Z" w:initials="BEC">
    <w:p w14:paraId="09CBE36D" w14:textId="77777777" w:rsidR="0060230F" w:rsidRDefault="0060230F">
      <w:pPr>
        <w:pStyle w:val="CommentText"/>
      </w:pPr>
      <w:r>
        <w:rPr>
          <w:rStyle w:val="CommentReference"/>
        </w:rPr>
        <w:annotationRef/>
      </w:r>
      <w:r>
        <w:t>Make this into a chart</w:t>
      </w:r>
    </w:p>
  </w:comment>
  <w:comment w:id="97" w:author="Bush, Emily Catherine" w:date="2015-08-21T11:47:00Z" w:initials="BEC">
    <w:p w14:paraId="6DE07DF9" w14:textId="77777777" w:rsidR="0060230F" w:rsidRDefault="0060230F">
      <w:pPr>
        <w:pStyle w:val="CommentText"/>
      </w:pPr>
      <w:r>
        <w:rPr>
          <w:rStyle w:val="CommentReference"/>
        </w:rPr>
        <w:annotationRef/>
      </w:r>
      <w:r>
        <w:t>Combine and condense</w:t>
      </w:r>
    </w:p>
  </w:comment>
  <w:comment w:id="99" w:author="Bush, Emily Catherine" w:date="2015-08-21T11:52:00Z" w:initials="BEC">
    <w:p w14:paraId="584DAE32" w14:textId="77777777" w:rsidR="0060230F" w:rsidRDefault="0060230F">
      <w:pPr>
        <w:pStyle w:val="CommentText"/>
      </w:pPr>
      <w:r>
        <w:rPr>
          <w:rStyle w:val="CommentReference"/>
        </w:rPr>
        <w:annotationRef/>
      </w:r>
      <w:r>
        <w:t>Combine and condense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E9205B8" w15:done="0"/>
  <w15:commentEx w15:paraId="22F24999" w15:done="0"/>
  <w15:commentEx w15:paraId="43FE3FAF" w15:done="0"/>
  <w15:commentEx w15:paraId="0BDDF2E5" w15:done="0"/>
  <w15:commentEx w15:paraId="5CBBF842" w15:done="0"/>
  <w15:commentEx w15:paraId="322FD73E" w15:done="0"/>
  <w15:commentEx w15:paraId="70612223" w15:done="0"/>
  <w15:commentEx w15:paraId="596796E5" w15:done="0"/>
  <w15:commentEx w15:paraId="7614A488" w15:done="0"/>
  <w15:commentEx w15:paraId="10F8F157" w15:done="0"/>
  <w15:commentEx w15:paraId="394F5ADE" w15:done="0"/>
  <w15:commentEx w15:paraId="345DBC55" w15:done="0"/>
  <w15:commentEx w15:paraId="0B0EDFE0" w15:done="0"/>
  <w15:commentEx w15:paraId="54AF436E" w15:done="0"/>
  <w15:commentEx w15:paraId="62BAAF7F" w15:done="0"/>
  <w15:commentEx w15:paraId="2EEB817D" w15:done="0"/>
  <w15:commentEx w15:paraId="1BD376E6" w15:done="0"/>
  <w15:commentEx w15:paraId="1A850AE8" w15:done="0"/>
  <w15:commentEx w15:paraId="7D002657" w15:done="0"/>
  <w15:commentEx w15:paraId="09CBE36D" w15:done="0"/>
  <w15:commentEx w15:paraId="6DE07DF9" w15:done="0"/>
  <w15:commentEx w15:paraId="584DAE3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CD5DDE" w14:textId="77777777" w:rsidR="006409CD" w:rsidRDefault="006409CD" w:rsidP="00772428">
      <w:pPr>
        <w:spacing w:after="0" w:line="240" w:lineRule="auto"/>
      </w:pPr>
      <w:r>
        <w:separator/>
      </w:r>
    </w:p>
  </w:endnote>
  <w:endnote w:type="continuationSeparator" w:id="0">
    <w:p w14:paraId="264FEE33" w14:textId="77777777" w:rsidR="006409CD" w:rsidRDefault="006409CD" w:rsidP="007724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A67B9E" w14:textId="77777777" w:rsidR="002B2450" w:rsidRPr="00772428" w:rsidRDefault="002B2450" w:rsidP="004C0EB9">
    <w:pPr>
      <w:pStyle w:val="Header"/>
      <w:rPr>
        <w:rFonts w:asciiTheme="majorBidi" w:hAnsiTheme="majorBidi" w:cstheme="majorBidi"/>
      </w:rPr>
    </w:pPr>
    <w:r w:rsidRPr="00772428">
      <w:rPr>
        <w:rFonts w:asciiTheme="majorBidi" w:hAnsiTheme="majorBidi" w:cstheme="majorBidi"/>
      </w:rPr>
      <w:t>Towse Neuromuscular Physiology Lab</w:t>
    </w:r>
    <w:r w:rsidRPr="00772428">
      <w:rPr>
        <w:rFonts w:asciiTheme="majorBidi" w:hAnsiTheme="majorBidi" w:cstheme="majorBidi"/>
      </w:rPr>
      <w:ptab w:relativeTo="margin" w:alignment="center" w:leader="none"/>
    </w:r>
    <w:r w:rsidRPr="00772428">
      <w:rPr>
        <w:rFonts w:asciiTheme="majorBidi" w:hAnsiTheme="majorBidi" w:cstheme="majorBidi"/>
      </w:rPr>
      <w:ptab w:relativeTo="margin" w:alignment="right" w:leader="none"/>
    </w:r>
  </w:p>
  <w:p w14:paraId="70E1259A" w14:textId="77777777" w:rsidR="002B2450" w:rsidRDefault="002B2450" w:rsidP="004C0EB9">
    <w:pPr>
      <w:pStyle w:val="Footer"/>
    </w:pPr>
    <w:r>
      <w:t>V1_2015-08-11</w:t>
    </w:r>
    <w:r>
      <w:tab/>
    </w:r>
    <w:r>
      <w:tab/>
    </w:r>
    <w:r>
      <w:fldChar w:fldCharType="begin"/>
    </w:r>
    <w:r w:rsidRPr="004C0EB9">
      <w:instrText xml:space="preserve"> PAGE   \* MERGEFORMAT </w:instrText>
    </w:r>
    <w:r>
      <w:fldChar w:fldCharType="separate"/>
    </w:r>
    <w:r w:rsidR="000E1E98">
      <w:rPr>
        <w:noProof/>
      </w:rPr>
      <w:t>3</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809973" w14:textId="77777777" w:rsidR="006409CD" w:rsidRDefault="006409CD" w:rsidP="00772428">
      <w:pPr>
        <w:spacing w:after="0" w:line="240" w:lineRule="auto"/>
      </w:pPr>
      <w:r>
        <w:separator/>
      </w:r>
    </w:p>
  </w:footnote>
  <w:footnote w:type="continuationSeparator" w:id="0">
    <w:p w14:paraId="18D818AB" w14:textId="77777777" w:rsidR="006409CD" w:rsidRDefault="006409CD" w:rsidP="0077242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B76A5A"/>
    <w:multiLevelType w:val="hybridMultilevel"/>
    <w:tmpl w:val="109ED528"/>
    <w:lvl w:ilvl="0" w:tplc="E904C320">
      <w:start w:val="1"/>
      <w:numFmt w:val="upperRoman"/>
      <w:lvlText w:val="%1."/>
      <w:lvlJc w:val="left"/>
      <w:pPr>
        <w:ind w:left="1080" w:hanging="720"/>
      </w:pPr>
      <w:rPr>
        <w:rFonts w:hint="default"/>
        <w:b/>
        <w:bCs/>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2E1DB7"/>
    <w:multiLevelType w:val="multilevel"/>
    <w:tmpl w:val="2AC8A6EA"/>
    <w:lvl w:ilvl="0">
      <w:start w:val="6"/>
      <w:numFmt w:val="decimal"/>
      <w:lvlText w:val="%1."/>
      <w:lvlJc w:val="left"/>
      <w:pPr>
        <w:ind w:left="720" w:hanging="360"/>
      </w:pPr>
      <w:rPr>
        <w:rFonts w:asciiTheme="majorBidi" w:eastAsiaTheme="minorEastAsia" w:hAnsiTheme="majorBidi" w:cstheme="majorBidi" w:hint="default"/>
      </w:rPr>
    </w:lvl>
    <w:lvl w:ilvl="1">
      <w:start w:val="1"/>
      <w:numFmt w:val="lowerLetter"/>
      <w:lvlText w:val="%2)"/>
      <w:lvlJc w:val="left"/>
      <w:pPr>
        <w:ind w:left="1080" w:hanging="360"/>
      </w:pPr>
      <w:rPr>
        <w:rFonts w:hint="default"/>
      </w:rPr>
    </w:lvl>
    <w:lvl w:ilvl="2">
      <w:start w:val="1"/>
      <w:numFmt w:val="lowerRoman"/>
      <w:lvlText w:val="%3)"/>
      <w:lvlJc w:val="left"/>
      <w:pPr>
        <w:ind w:left="1440" w:hanging="360"/>
      </w:pPr>
      <w:rPr>
        <w:rFonts w:hint="default"/>
        <w:b/>
        <w:sz w:val="24"/>
        <w:szCs w:val="24"/>
      </w:rPr>
    </w:lvl>
    <w:lvl w:ilvl="3">
      <w:start w:val="1"/>
      <w:numFmt w:val="decimal"/>
      <w:lvlText w:val="(%4)"/>
      <w:lvlJc w:val="left"/>
      <w:pPr>
        <w:ind w:left="1800" w:hanging="360"/>
      </w:pPr>
      <w:rPr>
        <w:rFonts w:hint="default"/>
        <w:b w:val="0"/>
        <w:bCs w:val="0"/>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 w15:restartNumberingAfterBreak="0">
    <w:nsid w:val="0B1E266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C1540D5"/>
    <w:multiLevelType w:val="multilevel"/>
    <w:tmpl w:val="9176E38C"/>
    <w:lvl w:ilvl="0">
      <w:start w:val="1"/>
      <w:numFmt w:val="decimal"/>
      <w:lvlText w:val="%1."/>
      <w:lvlJc w:val="left"/>
      <w:pPr>
        <w:ind w:left="720" w:hanging="360"/>
      </w:pPr>
      <w:rPr>
        <w:rFonts w:asciiTheme="majorBidi" w:eastAsiaTheme="minorEastAsia" w:hAnsiTheme="majorBidi" w:cstheme="majorBidi"/>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 w15:restartNumberingAfterBreak="0">
    <w:nsid w:val="15951C31"/>
    <w:multiLevelType w:val="hybridMultilevel"/>
    <w:tmpl w:val="9A02B6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68F3072"/>
    <w:multiLevelType w:val="multilevel"/>
    <w:tmpl w:val="8D64B328"/>
    <w:lvl w:ilvl="0">
      <w:start w:val="1"/>
      <w:numFmt w:val="decimal"/>
      <w:lvlText w:val="%1."/>
      <w:lvlJc w:val="left"/>
      <w:pPr>
        <w:ind w:left="720" w:hanging="360"/>
      </w:pPr>
      <w:rPr>
        <w:rFonts w:asciiTheme="majorBidi" w:eastAsiaTheme="minorEastAsia" w:hAnsiTheme="majorBidi" w:cstheme="majorBidi"/>
        <w:sz w:val="24"/>
        <w:szCs w:val="24"/>
      </w:rPr>
    </w:lvl>
    <w:lvl w:ilvl="1">
      <w:start w:val="1"/>
      <w:numFmt w:val="lowerLetter"/>
      <w:lvlText w:val="%2)"/>
      <w:lvlJc w:val="left"/>
      <w:pPr>
        <w:ind w:left="1080" w:hanging="360"/>
      </w:pPr>
    </w:lvl>
    <w:lvl w:ilvl="2">
      <w:start w:val="1"/>
      <w:numFmt w:val="lowerRoman"/>
      <w:lvlText w:val="%3)"/>
      <w:lvlJc w:val="left"/>
      <w:pPr>
        <w:ind w:left="1440" w:hanging="360"/>
      </w:pPr>
      <w:rPr>
        <w:rFonts w:hint="default"/>
        <w:b/>
        <w:sz w:val="24"/>
        <w:szCs w:val="24"/>
      </w:rPr>
    </w:lvl>
    <w:lvl w:ilvl="3">
      <w:start w:val="1"/>
      <w:numFmt w:val="decimal"/>
      <w:lvlText w:val="(%4)"/>
      <w:lvlJc w:val="left"/>
      <w:pPr>
        <w:ind w:left="1800" w:hanging="360"/>
      </w:pPr>
      <w:rPr>
        <w:rFonts w:hint="default"/>
        <w:b w:val="0"/>
        <w:bCs w:val="0"/>
      </w:r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6" w15:restartNumberingAfterBreak="0">
    <w:nsid w:val="20F459FD"/>
    <w:multiLevelType w:val="hybridMultilevel"/>
    <w:tmpl w:val="0680C192"/>
    <w:lvl w:ilvl="0" w:tplc="237219D4">
      <w:start w:val="1"/>
      <w:numFmt w:val="upperRoman"/>
      <w:lvlText w:val="%1."/>
      <w:lvlJc w:val="left"/>
      <w:pPr>
        <w:ind w:left="180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DE29B8"/>
    <w:multiLevelType w:val="hybridMultilevel"/>
    <w:tmpl w:val="4E4C2B8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1011B8"/>
    <w:multiLevelType w:val="hybridMultilevel"/>
    <w:tmpl w:val="C9D8EBDA"/>
    <w:lvl w:ilvl="0" w:tplc="CCFED0CC">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CB25F1C"/>
    <w:multiLevelType w:val="hybridMultilevel"/>
    <w:tmpl w:val="E79ABE9A"/>
    <w:lvl w:ilvl="0" w:tplc="BA7EFFB6">
      <w:start w:val="1"/>
      <w:numFmt w:val="decimal"/>
      <w:lvlText w:val="%1."/>
      <w:lvlJc w:val="left"/>
      <w:pPr>
        <w:ind w:left="720" w:hanging="360"/>
      </w:pPr>
      <w:rPr>
        <w:rFonts w:asciiTheme="majorBidi" w:hAnsiTheme="majorBidi" w:cstheme="majorBidi" w:hint="default"/>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F04271"/>
    <w:multiLevelType w:val="hybridMultilevel"/>
    <w:tmpl w:val="5296A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3E340F"/>
    <w:multiLevelType w:val="hybridMultilevel"/>
    <w:tmpl w:val="0538A8DA"/>
    <w:lvl w:ilvl="0" w:tplc="CCFED0CC">
      <w:start w:val="1"/>
      <w:numFmt w:val="upperRoman"/>
      <w:lvlText w:val="%1."/>
      <w:lvlJc w:val="left"/>
      <w:pPr>
        <w:ind w:left="1080" w:hanging="720"/>
      </w:pPr>
      <w:rPr>
        <w:rFonts w:hint="default"/>
      </w:rPr>
    </w:lvl>
    <w:lvl w:ilvl="1" w:tplc="4ACCEB22">
      <w:start w:val="1"/>
      <w:numFmt w:val="upperLetter"/>
      <w:lvlText w:val="%2."/>
      <w:lvlJc w:val="left"/>
      <w:pPr>
        <w:ind w:left="1440" w:hanging="360"/>
      </w:pPr>
      <w:rPr>
        <w:rFonts w:asciiTheme="majorBidi" w:eastAsiaTheme="minorEastAsia" w:hAnsiTheme="majorBidi" w:cstheme="majorBidi"/>
      </w:rPr>
    </w:lvl>
    <w:lvl w:ilvl="2" w:tplc="0B703C0C">
      <w:start w:val="1"/>
      <w:numFmt w:val="upperLetter"/>
      <w:lvlText w:val="%3."/>
      <w:lvlJc w:val="left"/>
      <w:pPr>
        <w:ind w:left="360" w:hanging="360"/>
      </w:pPr>
      <w:rPr>
        <w:rFonts w:hint="default"/>
        <w:b/>
        <w:sz w:val="24"/>
        <w:szCs w:val="24"/>
      </w:rPr>
    </w:lvl>
    <w:lvl w:ilvl="3" w:tplc="F2125D5A">
      <w:start w:val="1"/>
      <w:numFmt w:val="decimal"/>
      <w:lvlText w:val="%4."/>
      <w:lvlJc w:val="left"/>
      <w:pPr>
        <w:ind w:left="2880" w:hanging="360"/>
      </w:pPr>
      <w:rPr>
        <w:rFonts w:hint="default"/>
        <w:b w:val="0"/>
        <w:bCs w:val="0"/>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896241"/>
    <w:multiLevelType w:val="hybridMultilevel"/>
    <w:tmpl w:val="435EEE86"/>
    <w:lvl w:ilvl="0" w:tplc="237219D4">
      <w:start w:val="1"/>
      <w:numFmt w:val="upperRoman"/>
      <w:lvlText w:val="%1."/>
      <w:lvlJc w:val="left"/>
      <w:pPr>
        <w:ind w:left="180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004A9C"/>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55BF55E3"/>
    <w:multiLevelType w:val="multilevel"/>
    <w:tmpl w:val="BEC079C0"/>
    <w:lvl w:ilvl="0">
      <w:start w:val="1"/>
      <w:numFmt w:val="decimal"/>
      <w:lvlText w:val="%1."/>
      <w:lvlJc w:val="left"/>
      <w:pPr>
        <w:ind w:left="720" w:hanging="360"/>
      </w:pPr>
      <w:rPr>
        <w:rFonts w:asciiTheme="majorBidi" w:eastAsiaTheme="minorEastAsia" w:hAnsiTheme="majorBidi" w:cstheme="majorBidi"/>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15" w15:restartNumberingAfterBreak="0">
    <w:nsid w:val="5B5502E8"/>
    <w:multiLevelType w:val="hybridMultilevel"/>
    <w:tmpl w:val="4C642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BC438A3"/>
    <w:multiLevelType w:val="hybridMultilevel"/>
    <w:tmpl w:val="A68A84BC"/>
    <w:lvl w:ilvl="0" w:tplc="D4BCBFB8">
      <w:start w:val="1"/>
      <w:numFmt w:val="decimal"/>
      <w:lvlText w:val="%1."/>
      <w:lvlJc w:val="left"/>
      <w:pPr>
        <w:ind w:left="720" w:hanging="360"/>
      </w:pPr>
      <w:rPr>
        <w:rFonts w:hint="default"/>
        <w:b w:val="0"/>
        <w:bCs w:val="0"/>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EC713FD"/>
    <w:multiLevelType w:val="hybridMultilevel"/>
    <w:tmpl w:val="45C63EC4"/>
    <w:lvl w:ilvl="0" w:tplc="6A3602AC">
      <w:start w:val="1"/>
      <w:numFmt w:val="decimal"/>
      <w:lvlText w:val="%1."/>
      <w:lvlJc w:val="left"/>
      <w:pPr>
        <w:ind w:left="720" w:hanging="360"/>
      </w:pPr>
      <w:rPr>
        <w:rFonts w:hint="default"/>
        <w:b w:val="0"/>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94802EF"/>
    <w:multiLevelType w:val="hybridMultilevel"/>
    <w:tmpl w:val="3294AB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6"/>
  </w:num>
  <w:num w:numId="3">
    <w:abstractNumId w:val="15"/>
  </w:num>
  <w:num w:numId="4">
    <w:abstractNumId w:val="17"/>
  </w:num>
  <w:num w:numId="5">
    <w:abstractNumId w:val="0"/>
  </w:num>
  <w:num w:numId="6">
    <w:abstractNumId w:val="18"/>
  </w:num>
  <w:num w:numId="7">
    <w:abstractNumId w:val="9"/>
  </w:num>
  <w:num w:numId="8">
    <w:abstractNumId w:val="4"/>
  </w:num>
  <w:num w:numId="9">
    <w:abstractNumId w:val="7"/>
  </w:num>
  <w:num w:numId="10">
    <w:abstractNumId w:val="8"/>
  </w:num>
  <w:num w:numId="11">
    <w:abstractNumId w:val="6"/>
  </w:num>
  <w:num w:numId="12">
    <w:abstractNumId w:val="12"/>
  </w:num>
  <w:num w:numId="13">
    <w:abstractNumId w:val="2"/>
  </w:num>
  <w:num w:numId="14">
    <w:abstractNumId w:val="3"/>
  </w:num>
  <w:num w:numId="15">
    <w:abstractNumId w:val="5"/>
  </w:num>
  <w:num w:numId="16">
    <w:abstractNumId w:val="1"/>
  </w:num>
  <w:num w:numId="17">
    <w:abstractNumId w:val="14"/>
  </w:num>
  <w:num w:numId="18">
    <w:abstractNumId w:val="13"/>
  </w:num>
  <w:num w:numId="19">
    <w:abstractNumId w:val="1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Bush, Emily Catherine">
    <w15:presenceInfo w15:providerId="AD" w15:userId="S-1-5-21-1326408308-1533351006-945835055-27995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2428"/>
    <w:rsid w:val="00017A88"/>
    <w:rsid w:val="0004459B"/>
    <w:rsid w:val="0005626D"/>
    <w:rsid w:val="00062525"/>
    <w:rsid w:val="00065340"/>
    <w:rsid w:val="00092A95"/>
    <w:rsid w:val="000B2048"/>
    <w:rsid w:val="000D7BF7"/>
    <w:rsid w:val="000E1E98"/>
    <w:rsid w:val="000F3ED9"/>
    <w:rsid w:val="000F4F2D"/>
    <w:rsid w:val="00116662"/>
    <w:rsid w:val="00120B56"/>
    <w:rsid w:val="001237F8"/>
    <w:rsid w:val="001332CD"/>
    <w:rsid w:val="00136C77"/>
    <w:rsid w:val="00163D0B"/>
    <w:rsid w:val="001655B1"/>
    <w:rsid w:val="00173800"/>
    <w:rsid w:val="001777AE"/>
    <w:rsid w:val="001859B0"/>
    <w:rsid w:val="001B7686"/>
    <w:rsid w:val="001F7C64"/>
    <w:rsid w:val="0022073D"/>
    <w:rsid w:val="00226355"/>
    <w:rsid w:val="00253653"/>
    <w:rsid w:val="0026197E"/>
    <w:rsid w:val="00265779"/>
    <w:rsid w:val="00266068"/>
    <w:rsid w:val="00272978"/>
    <w:rsid w:val="00281502"/>
    <w:rsid w:val="002B2450"/>
    <w:rsid w:val="002C09F3"/>
    <w:rsid w:val="002D7F29"/>
    <w:rsid w:val="002F183F"/>
    <w:rsid w:val="00325D0A"/>
    <w:rsid w:val="00337097"/>
    <w:rsid w:val="00343A4E"/>
    <w:rsid w:val="003655DC"/>
    <w:rsid w:val="00390F70"/>
    <w:rsid w:val="00394BF9"/>
    <w:rsid w:val="003A0257"/>
    <w:rsid w:val="003A143E"/>
    <w:rsid w:val="003A2716"/>
    <w:rsid w:val="003B55D7"/>
    <w:rsid w:val="003C048D"/>
    <w:rsid w:val="003C2363"/>
    <w:rsid w:val="003E29D3"/>
    <w:rsid w:val="003F054C"/>
    <w:rsid w:val="00426EAE"/>
    <w:rsid w:val="0043777C"/>
    <w:rsid w:val="00444EF1"/>
    <w:rsid w:val="00453AB7"/>
    <w:rsid w:val="004641E3"/>
    <w:rsid w:val="00464876"/>
    <w:rsid w:val="00480C59"/>
    <w:rsid w:val="00497384"/>
    <w:rsid w:val="004B4295"/>
    <w:rsid w:val="004B4A28"/>
    <w:rsid w:val="004C0EB9"/>
    <w:rsid w:val="00516983"/>
    <w:rsid w:val="00563FE1"/>
    <w:rsid w:val="00566E72"/>
    <w:rsid w:val="00567F88"/>
    <w:rsid w:val="00581985"/>
    <w:rsid w:val="00585F72"/>
    <w:rsid w:val="005B52A9"/>
    <w:rsid w:val="005B680E"/>
    <w:rsid w:val="005D23C2"/>
    <w:rsid w:val="005E5C2D"/>
    <w:rsid w:val="005F0184"/>
    <w:rsid w:val="005F0A36"/>
    <w:rsid w:val="0060230F"/>
    <w:rsid w:val="00630418"/>
    <w:rsid w:val="0064062F"/>
    <w:rsid w:val="006409CD"/>
    <w:rsid w:val="006603E8"/>
    <w:rsid w:val="0067293C"/>
    <w:rsid w:val="0069786C"/>
    <w:rsid w:val="006B5FF5"/>
    <w:rsid w:val="006C68C3"/>
    <w:rsid w:val="006D164B"/>
    <w:rsid w:val="006E654C"/>
    <w:rsid w:val="006E777D"/>
    <w:rsid w:val="006F2907"/>
    <w:rsid w:val="006F5AE3"/>
    <w:rsid w:val="00707355"/>
    <w:rsid w:val="00712A7A"/>
    <w:rsid w:val="0072335A"/>
    <w:rsid w:val="00727F5F"/>
    <w:rsid w:val="00762ECE"/>
    <w:rsid w:val="007719F0"/>
    <w:rsid w:val="00772428"/>
    <w:rsid w:val="00781571"/>
    <w:rsid w:val="00785DEE"/>
    <w:rsid w:val="00793C8B"/>
    <w:rsid w:val="0079454A"/>
    <w:rsid w:val="00795639"/>
    <w:rsid w:val="007A16D7"/>
    <w:rsid w:val="007B2509"/>
    <w:rsid w:val="007C5AA0"/>
    <w:rsid w:val="007D1807"/>
    <w:rsid w:val="00831DE3"/>
    <w:rsid w:val="00834475"/>
    <w:rsid w:val="0083548E"/>
    <w:rsid w:val="0083668E"/>
    <w:rsid w:val="00850828"/>
    <w:rsid w:val="00850D6B"/>
    <w:rsid w:val="00856FC0"/>
    <w:rsid w:val="00857ED4"/>
    <w:rsid w:val="00866905"/>
    <w:rsid w:val="00881442"/>
    <w:rsid w:val="008B3C13"/>
    <w:rsid w:val="008C53CE"/>
    <w:rsid w:val="008D5821"/>
    <w:rsid w:val="009106FB"/>
    <w:rsid w:val="009107DD"/>
    <w:rsid w:val="0092328C"/>
    <w:rsid w:val="009449F9"/>
    <w:rsid w:val="00952440"/>
    <w:rsid w:val="0095305F"/>
    <w:rsid w:val="00961F91"/>
    <w:rsid w:val="00971021"/>
    <w:rsid w:val="00981982"/>
    <w:rsid w:val="009826FF"/>
    <w:rsid w:val="009922C6"/>
    <w:rsid w:val="0099280C"/>
    <w:rsid w:val="00996C6A"/>
    <w:rsid w:val="009A6B25"/>
    <w:rsid w:val="009B2EED"/>
    <w:rsid w:val="009C5B42"/>
    <w:rsid w:val="009D216B"/>
    <w:rsid w:val="009D716C"/>
    <w:rsid w:val="009F5A19"/>
    <w:rsid w:val="00A04127"/>
    <w:rsid w:val="00A239EB"/>
    <w:rsid w:val="00A365B8"/>
    <w:rsid w:val="00A637F0"/>
    <w:rsid w:val="00A8162C"/>
    <w:rsid w:val="00A8634B"/>
    <w:rsid w:val="00A95080"/>
    <w:rsid w:val="00AA04EE"/>
    <w:rsid w:val="00AA63E6"/>
    <w:rsid w:val="00AA6AC3"/>
    <w:rsid w:val="00AD4E2A"/>
    <w:rsid w:val="00AF0CE5"/>
    <w:rsid w:val="00B0151D"/>
    <w:rsid w:val="00B22ECC"/>
    <w:rsid w:val="00B374E4"/>
    <w:rsid w:val="00B40D3B"/>
    <w:rsid w:val="00B50E9C"/>
    <w:rsid w:val="00B5182C"/>
    <w:rsid w:val="00B51A8F"/>
    <w:rsid w:val="00B62AC4"/>
    <w:rsid w:val="00B74628"/>
    <w:rsid w:val="00B7615D"/>
    <w:rsid w:val="00B77694"/>
    <w:rsid w:val="00BA3784"/>
    <w:rsid w:val="00BA59B3"/>
    <w:rsid w:val="00BA6F24"/>
    <w:rsid w:val="00BB763C"/>
    <w:rsid w:val="00BC7AE5"/>
    <w:rsid w:val="00BD0FA1"/>
    <w:rsid w:val="00BD11BD"/>
    <w:rsid w:val="00BD2723"/>
    <w:rsid w:val="00BE2CE3"/>
    <w:rsid w:val="00BE2D84"/>
    <w:rsid w:val="00BF4D11"/>
    <w:rsid w:val="00BF52C2"/>
    <w:rsid w:val="00C03187"/>
    <w:rsid w:val="00C224A5"/>
    <w:rsid w:val="00C727E5"/>
    <w:rsid w:val="00CB3D3F"/>
    <w:rsid w:val="00CC509C"/>
    <w:rsid w:val="00CF26E8"/>
    <w:rsid w:val="00D06EBB"/>
    <w:rsid w:val="00D125C2"/>
    <w:rsid w:val="00D163C4"/>
    <w:rsid w:val="00D44077"/>
    <w:rsid w:val="00D87729"/>
    <w:rsid w:val="00DA0DDC"/>
    <w:rsid w:val="00DA5FFC"/>
    <w:rsid w:val="00DB6C50"/>
    <w:rsid w:val="00DE71E6"/>
    <w:rsid w:val="00DF5B31"/>
    <w:rsid w:val="00E00BD1"/>
    <w:rsid w:val="00E11241"/>
    <w:rsid w:val="00E24986"/>
    <w:rsid w:val="00E27FB5"/>
    <w:rsid w:val="00E31DDE"/>
    <w:rsid w:val="00E46CB2"/>
    <w:rsid w:val="00E53980"/>
    <w:rsid w:val="00E56D7D"/>
    <w:rsid w:val="00E63966"/>
    <w:rsid w:val="00E8192B"/>
    <w:rsid w:val="00E9155A"/>
    <w:rsid w:val="00EA1129"/>
    <w:rsid w:val="00EB17DA"/>
    <w:rsid w:val="00EB2A28"/>
    <w:rsid w:val="00EC24FC"/>
    <w:rsid w:val="00ED571B"/>
    <w:rsid w:val="00EE57AF"/>
    <w:rsid w:val="00F11881"/>
    <w:rsid w:val="00F2239A"/>
    <w:rsid w:val="00F23287"/>
    <w:rsid w:val="00F32F4E"/>
    <w:rsid w:val="00F45224"/>
    <w:rsid w:val="00F93935"/>
    <w:rsid w:val="00FA5DC7"/>
    <w:rsid w:val="00FC08A1"/>
    <w:rsid w:val="00FC579B"/>
    <w:rsid w:val="00FD67BE"/>
    <w:rsid w:val="00FE448D"/>
    <w:rsid w:val="00FE5BDE"/>
    <w:rsid w:val="00FE6AC3"/>
    <w:rsid w:val="00FF2D45"/>
    <w:rsid w:val="00FF4098"/>
    <w:rsid w:val="00FF526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AC416E"/>
  <w15:chartTrackingRefBased/>
  <w15:docId w15:val="{FA71040C-37EF-48F1-8249-523F5B4507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2428"/>
  </w:style>
  <w:style w:type="paragraph" w:styleId="Heading1">
    <w:name w:val="heading 1"/>
    <w:basedOn w:val="Normal"/>
    <w:next w:val="Normal"/>
    <w:link w:val="Heading1Char"/>
    <w:uiPriority w:val="9"/>
    <w:qFormat/>
    <w:rsid w:val="00772428"/>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semiHidden/>
    <w:unhideWhenUsed/>
    <w:qFormat/>
    <w:rsid w:val="00772428"/>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772428"/>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772428"/>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semiHidden/>
    <w:unhideWhenUsed/>
    <w:qFormat/>
    <w:rsid w:val="00772428"/>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772428"/>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772428"/>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772428"/>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772428"/>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2428"/>
    <w:rPr>
      <w:rFonts w:asciiTheme="majorHAnsi" w:eastAsiaTheme="majorEastAsia" w:hAnsiTheme="majorHAnsi" w:cstheme="majorBidi"/>
      <w:color w:val="1F4E79" w:themeColor="accent1" w:themeShade="80"/>
      <w:sz w:val="36"/>
      <w:szCs w:val="36"/>
    </w:rPr>
  </w:style>
  <w:style w:type="character" w:customStyle="1" w:styleId="Heading2Char">
    <w:name w:val="Heading 2 Char"/>
    <w:basedOn w:val="DefaultParagraphFont"/>
    <w:link w:val="Heading2"/>
    <w:uiPriority w:val="9"/>
    <w:semiHidden/>
    <w:rsid w:val="00772428"/>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772428"/>
    <w:rPr>
      <w:rFonts w:asciiTheme="majorHAnsi" w:eastAsiaTheme="majorEastAsia" w:hAnsiTheme="majorHAnsi"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772428"/>
    <w:rPr>
      <w:rFonts w:asciiTheme="majorHAnsi" w:eastAsiaTheme="majorEastAsia" w:hAnsiTheme="majorHAnsi" w:cstheme="majorBidi"/>
      <w:color w:val="2E74B5" w:themeColor="accent1" w:themeShade="BF"/>
      <w:sz w:val="24"/>
      <w:szCs w:val="24"/>
    </w:rPr>
  </w:style>
  <w:style w:type="character" w:customStyle="1" w:styleId="Heading5Char">
    <w:name w:val="Heading 5 Char"/>
    <w:basedOn w:val="DefaultParagraphFont"/>
    <w:link w:val="Heading5"/>
    <w:uiPriority w:val="9"/>
    <w:semiHidden/>
    <w:rsid w:val="00772428"/>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semiHidden/>
    <w:rsid w:val="00772428"/>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772428"/>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772428"/>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772428"/>
    <w:rPr>
      <w:rFonts w:asciiTheme="majorHAnsi" w:eastAsiaTheme="majorEastAsia" w:hAnsiTheme="majorHAnsi" w:cstheme="majorBidi"/>
      <w:i/>
      <w:iCs/>
      <w:color w:val="1F4E79" w:themeColor="accent1" w:themeShade="80"/>
    </w:rPr>
  </w:style>
  <w:style w:type="paragraph" w:styleId="Caption">
    <w:name w:val="caption"/>
    <w:basedOn w:val="Normal"/>
    <w:next w:val="Normal"/>
    <w:uiPriority w:val="35"/>
    <w:semiHidden/>
    <w:unhideWhenUsed/>
    <w:qFormat/>
    <w:rsid w:val="00772428"/>
    <w:pPr>
      <w:spacing w:line="240" w:lineRule="auto"/>
    </w:pPr>
    <w:rPr>
      <w:b/>
      <w:bCs/>
      <w:smallCaps/>
      <w:color w:val="44546A" w:themeColor="text2"/>
    </w:rPr>
  </w:style>
  <w:style w:type="paragraph" w:styleId="Title">
    <w:name w:val="Title"/>
    <w:basedOn w:val="Normal"/>
    <w:next w:val="Normal"/>
    <w:link w:val="TitleChar"/>
    <w:uiPriority w:val="10"/>
    <w:qFormat/>
    <w:rsid w:val="00772428"/>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772428"/>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772428"/>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772428"/>
    <w:rPr>
      <w:rFonts w:asciiTheme="majorHAnsi" w:eastAsiaTheme="majorEastAsia" w:hAnsiTheme="majorHAnsi" w:cstheme="majorBidi"/>
      <w:color w:val="5B9BD5" w:themeColor="accent1"/>
      <w:sz w:val="28"/>
      <w:szCs w:val="28"/>
    </w:rPr>
  </w:style>
  <w:style w:type="character" w:styleId="Strong">
    <w:name w:val="Strong"/>
    <w:basedOn w:val="DefaultParagraphFont"/>
    <w:uiPriority w:val="22"/>
    <w:qFormat/>
    <w:rsid w:val="00772428"/>
    <w:rPr>
      <w:b/>
      <w:bCs/>
    </w:rPr>
  </w:style>
  <w:style w:type="character" w:styleId="Emphasis">
    <w:name w:val="Emphasis"/>
    <w:basedOn w:val="DefaultParagraphFont"/>
    <w:uiPriority w:val="20"/>
    <w:qFormat/>
    <w:rsid w:val="00772428"/>
    <w:rPr>
      <w:i/>
      <w:iCs/>
    </w:rPr>
  </w:style>
  <w:style w:type="paragraph" w:styleId="NoSpacing">
    <w:name w:val="No Spacing"/>
    <w:uiPriority w:val="1"/>
    <w:qFormat/>
    <w:rsid w:val="00772428"/>
    <w:pPr>
      <w:spacing w:after="0" w:line="240" w:lineRule="auto"/>
    </w:pPr>
  </w:style>
  <w:style w:type="paragraph" w:styleId="Quote">
    <w:name w:val="Quote"/>
    <w:basedOn w:val="Normal"/>
    <w:next w:val="Normal"/>
    <w:link w:val="QuoteChar"/>
    <w:uiPriority w:val="29"/>
    <w:qFormat/>
    <w:rsid w:val="00772428"/>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772428"/>
    <w:rPr>
      <w:color w:val="44546A" w:themeColor="text2"/>
      <w:sz w:val="24"/>
      <w:szCs w:val="24"/>
    </w:rPr>
  </w:style>
  <w:style w:type="paragraph" w:styleId="IntenseQuote">
    <w:name w:val="Intense Quote"/>
    <w:basedOn w:val="Normal"/>
    <w:next w:val="Normal"/>
    <w:link w:val="IntenseQuoteChar"/>
    <w:uiPriority w:val="30"/>
    <w:qFormat/>
    <w:rsid w:val="00772428"/>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772428"/>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772428"/>
    <w:rPr>
      <w:i/>
      <w:iCs/>
      <w:color w:val="595959" w:themeColor="text1" w:themeTint="A6"/>
    </w:rPr>
  </w:style>
  <w:style w:type="character" w:styleId="IntenseEmphasis">
    <w:name w:val="Intense Emphasis"/>
    <w:basedOn w:val="DefaultParagraphFont"/>
    <w:uiPriority w:val="21"/>
    <w:qFormat/>
    <w:rsid w:val="00772428"/>
    <w:rPr>
      <w:b/>
      <w:bCs/>
      <w:i/>
      <w:iCs/>
    </w:rPr>
  </w:style>
  <w:style w:type="character" w:styleId="SubtleReference">
    <w:name w:val="Subtle Reference"/>
    <w:basedOn w:val="DefaultParagraphFont"/>
    <w:uiPriority w:val="31"/>
    <w:qFormat/>
    <w:rsid w:val="0077242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772428"/>
    <w:rPr>
      <w:b/>
      <w:bCs/>
      <w:smallCaps/>
      <w:color w:val="44546A" w:themeColor="text2"/>
      <w:u w:val="single"/>
    </w:rPr>
  </w:style>
  <w:style w:type="character" w:styleId="BookTitle">
    <w:name w:val="Book Title"/>
    <w:basedOn w:val="DefaultParagraphFont"/>
    <w:uiPriority w:val="33"/>
    <w:qFormat/>
    <w:rsid w:val="00772428"/>
    <w:rPr>
      <w:b/>
      <w:bCs/>
      <w:smallCaps/>
      <w:spacing w:val="10"/>
    </w:rPr>
  </w:style>
  <w:style w:type="paragraph" w:styleId="TOCHeading">
    <w:name w:val="TOC Heading"/>
    <w:basedOn w:val="Heading1"/>
    <w:next w:val="Normal"/>
    <w:uiPriority w:val="39"/>
    <w:semiHidden/>
    <w:unhideWhenUsed/>
    <w:qFormat/>
    <w:rsid w:val="00772428"/>
    <w:pPr>
      <w:outlineLvl w:val="9"/>
    </w:pPr>
  </w:style>
  <w:style w:type="paragraph" w:styleId="Header">
    <w:name w:val="header"/>
    <w:basedOn w:val="Normal"/>
    <w:link w:val="HeaderChar"/>
    <w:uiPriority w:val="99"/>
    <w:unhideWhenUsed/>
    <w:rsid w:val="007724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2428"/>
  </w:style>
  <w:style w:type="paragraph" w:styleId="Footer">
    <w:name w:val="footer"/>
    <w:basedOn w:val="Normal"/>
    <w:link w:val="FooterChar"/>
    <w:uiPriority w:val="99"/>
    <w:unhideWhenUsed/>
    <w:rsid w:val="007724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2428"/>
  </w:style>
  <w:style w:type="paragraph" w:styleId="ListParagraph">
    <w:name w:val="List Paragraph"/>
    <w:basedOn w:val="Normal"/>
    <w:uiPriority w:val="34"/>
    <w:qFormat/>
    <w:rsid w:val="00727F5F"/>
    <w:pPr>
      <w:ind w:left="720"/>
      <w:contextualSpacing/>
    </w:pPr>
  </w:style>
  <w:style w:type="paragraph" w:styleId="NormalWeb">
    <w:name w:val="Normal (Web)"/>
    <w:basedOn w:val="Normal"/>
    <w:uiPriority w:val="99"/>
    <w:semiHidden/>
    <w:unhideWhenUsed/>
    <w:rsid w:val="00BC7AE5"/>
    <w:pPr>
      <w:spacing w:before="100" w:beforeAutospacing="1" w:after="100" w:afterAutospacing="1" w:line="240" w:lineRule="auto"/>
    </w:pPr>
    <w:rPr>
      <w:rFonts w:ascii="Times New Roman" w:hAnsi="Times New Roman" w:cs="Times New Roman"/>
      <w:sz w:val="24"/>
      <w:szCs w:val="24"/>
      <w:lang w:bidi="he-IL"/>
    </w:rPr>
  </w:style>
  <w:style w:type="table" w:styleId="TableGrid">
    <w:name w:val="Table Grid"/>
    <w:basedOn w:val="TableNormal"/>
    <w:uiPriority w:val="39"/>
    <w:rsid w:val="003A14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390F70"/>
  </w:style>
  <w:style w:type="paragraph" w:styleId="BalloonText">
    <w:name w:val="Balloon Text"/>
    <w:basedOn w:val="Normal"/>
    <w:link w:val="BalloonTextChar"/>
    <w:uiPriority w:val="99"/>
    <w:semiHidden/>
    <w:unhideWhenUsed/>
    <w:rsid w:val="0072335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2335A"/>
    <w:rPr>
      <w:rFonts w:ascii="Segoe UI" w:hAnsi="Segoe UI" w:cs="Segoe UI"/>
      <w:sz w:val="18"/>
      <w:szCs w:val="18"/>
    </w:rPr>
  </w:style>
  <w:style w:type="character" w:styleId="CommentReference">
    <w:name w:val="annotation reference"/>
    <w:basedOn w:val="DefaultParagraphFont"/>
    <w:uiPriority w:val="99"/>
    <w:semiHidden/>
    <w:unhideWhenUsed/>
    <w:rsid w:val="0072335A"/>
    <w:rPr>
      <w:sz w:val="16"/>
      <w:szCs w:val="16"/>
    </w:rPr>
  </w:style>
  <w:style w:type="paragraph" w:styleId="CommentText">
    <w:name w:val="annotation text"/>
    <w:basedOn w:val="Normal"/>
    <w:link w:val="CommentTextChar"/>
    <w:uiPriority w:val="99"/>
    <w:semiHidden/>
    <w:unhideWhenUsed/>
    <w:rsid w:val="0072335A"/>
    <w:pPr>
      <w:spacing w:line="240" w:lineRule="auto"/>
    </w:pPr>
    <w:rPr>
      <w:sz w:val="20"/>
      <w:szCs w:val="20"/>
    </w:rPr>
  </w:style>
  <w:style w:type="character" w:customStyle="1" w:styleId="CommentTextChar">
    <w:name w:val="Comment Text Char"/>
    <w:basedOn w:val="DefaultParagraphFont"/>
    <w:link w:val="CommentText"/>
    <w:uiPriority w:val="99"/>
    <w:semiHidden/>
    <w:rsid w:val="0072335A"/>
    <w:rPr>
      <w:sz w:val="20"/>
      <w:szCs w:val="20"/>
    </w:rPr>
  </w:style>
  <w:style w:type="paragraph" w:styleId="CommentSubject">
    <w:name w:val="annotation subject"/>
    <w:basedOn w:val="CommentText"/>
    <w:next w:val="CommentText"/>
    <w:link w:val="CommentSubjectChar"/>
    <w:uiPriority w:val="99"/>
    <w:semiHidden/>
    <w:unhideWhenUsed/>
    <w:rsid w:val="0072335A"/>
    <w:rPr>
      <w:b/>
      <w:bCs/>
    </w:rPr>
  </w:style>
  <w:style w:type="character" w:customStyle="1" w:styleId="CommentSubjectChar">
    <w:name w:val="Comment Subject Char"/>
    <w:basedOn w:val="CommentTextChar"/>
    <w:link w:val="CommentSubject"/>
    <w:uiPriority w:val="99"/>
    <w:semiHidden/>
    <w:rsid w:val="0072335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8965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image" Target="media/image46.jpeg"/><Relationship Id="rId63" Type="http://schemas.openxmlformats.org/officeDocument/2006/relationships/image" Target="media/image54.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jpeg"/><Relationship Id="rId61" Type="http://schemas.openxmlformats.org/officeDocument/2006/relationships/image" Target="media/image52.jpeg"/><Relationship Id="rId10" Type="http://schemas.microsoft.com/office/2011/relationships/commentsExtended" Target="commentsExtended.xml"/><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jpe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microsoft.com/office/2011/relationships/people" Target="people.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footer" Target="footer1.xml"/><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18C8226-2A07-4F1E-A388-0383F13039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23</Pages>
  <Words>4086</Words>
  <Characters>23291</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Elder, Christopher P</dc:creator>
  <cp:keywords/>
  <dc:description/>
  <cp:lastModifiedBy>Bush, Emily Catherine</cp:lastModifiedBy>
  <cp:revision>3</cp:revision>
  <cp:lastPrinted>2015-08-19T22:09:00Z</cp:lastPrinted>
  <dcterms:created xsi:type="dcterms:W3CDTF">2015-08-21T16:54:00Z</dcterms:created>
  <dcterms:modified xsi:type="dcterms:W3CDTF">2015-08-21T16:57:00Z</dcterms:modified>
</cp:coreProperties>
</file>